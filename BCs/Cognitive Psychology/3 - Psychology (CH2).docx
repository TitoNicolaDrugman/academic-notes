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CH2: Basic processes in visual perception</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Fare quiz chapter 1</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b w:val="1"/>
          <w:rtl w:val="0"/>
        </w:rPr>
        <w:t xml:space="preserve">Gist of a scene</w:t>
      </w:r>
      <w:r w:rsidDel="00000000" w:rsidR="00000000" w:rsidRPr="00000000">
        <w:rPr>
          <w:rtl w:val="0"/>
        </w:rPr>
        <w:t xml:space="preserve">: first representation of a scene, is done very fast, to build a more detailed representation of a scene we need more time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Reception/transduction/coding</w:t>
      </w:r>
      <w:r w:rsidDel="00000000" w:rsidR="00000000" w:rsidRPr="00000000">
        <w:rPr>
          <w:rtl w:val="0"/>
        </w:rPr>
        <w:t xml:space="preserve">: perception in general is the transformation of external energy in neural energy is done with receptors that perform the transformation that is called </w:t>
      </w:r>
      <w:r w:rsidDel="00000000" w:rsidR="00000000" w:rsidRPr="00000000">
        <w:rPr>
          <w:i w:val="1"/>
          <w:rtl w:val="0"/>
        </w:rPr>
        <w:t xml:space="preserve">transduction. </w:t>
      </w:r>
      <w:r w:rsidDel="00000000" w:rsidR="00000000" w:rsidRPr="00000000">
        <w:rPr>
          <w:rtl w:val="0"/>
        </w:rPr>
        <w:t xml:space="preserve">The neural signal is then coded in different representations and re elaborated in different parts of the brain. Already in the retina the signal is transformed.</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b w:val="1"/>
          <w:rtl w:val="0"/>
        </w:rPr>
        <w:t xml:space="preserve">The representation is distributed</w:t>
      </w:r>
      <w:r w:rsidDel="00000000" w:rsidR="00000000" w:rsidRPr="00000000">
        <w:rPr>
          <w:rtl w:val="0"/>
        </w:rPr>
        <w:t xml:space="preserve">: like when you represent a number using bits. But different combinations of bits represent different numbers. Same thing in the brain, different neurons activated represent different concept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b w:val="1"/>
          <w:rtl w:val="0"/>
        </w:rPr>
        <w:t xml:space="preserve">How does the eye work/why is it like a camera</w:t>
      </w:r>
      <w:r w:rsidDel="00000000" w:rsidR="00000000" w:rsidRPr="00000000">
        <w:rPr>
          <w:rtl w:val="0"/>
        </w:rPr>
        <w:t xml:space="preserve">: an eye is like a camera because like a camera can adjust the light coming in. The corner is a fixed transparent lens. Under the corner there is a lens that can be changed. </w:t>
      </w:r>
    </w:p>
    <w:p w:rsidR="00000000" w:rsidDel="00000000" w:rsidP="00000000" w:rsidRDefault="00000000" w:rsidRPr="00000000" w14:paraId="0000000E">
      <w:pPr>
        <w:rPr/>
      </w:pPr>
      <w:r w:rsidDel="00000000" w:rsidR="00000000" w:rsidRPr="00000000">
        <w:rPr>
          <w:rtl w:val="0"/>
        </w:rPr>
        <w:t xml:space="preserve">The difference is that on the back of a camera there is a filter that records the light in that moment. On the retina instead there are 3 layers of neu</w:t>
      </w:r>
      <w:del w:author="Michele Ventimiglia" w:id="0" w:date="2022-06-06T13:51:15Z">
        <w:r w:rsidDel="00000000" w:rsidR="00000000" w:rsidRPr="00000000">
          <w:rPr>
            <w:rtl w:val="0"/>
          </w:rPr>
          <w:delText xml:space="preserve">t</w:delText>
        </w:r>
      </w:del>
      <w:r w:rsidDel="00000000" w:rsidR="00000000" w:rsidRPr="00000000">
        <w:rPr>
          <w:rtl w:val="0"/>
        </w:rPr>
        <w:t xml:space="preserve">rons, </w:t>
      </w:r>
      <w:ins w:author="Michele Ventimiglia" w:id="1" w:date="2022-06-06T13:51:47Z">
        <w:r w:rsidDel="00000000" w:rsidR="00000000" w:rsidRPr="00000000">
          <w:rPr>
            <w:rtl w:val="0"/>
          </w:rPr>
          <w:t xml:space="preserve">the first one does </w:t>
        </w:r>
      </w:ins>
      <w:r w:rsidDel="00000000" w:rsidR="00000000" w:rsidRPr="00000000">
        <w:rPr>
          <w:rtl w:val="0"/>
        </w:rPr>
        <w:t xml:space="preserve">detection </w:t>
      </w:r>
      <w:ins w:author="Michele Ventimiglia" w:id="2" w:date="2022-06-06T13:51:57Z">
        <w:r w:rsidDel="00000000" w:rsidR="00000000" w:rsidRPr="00000000">
          <w:rPr>
            <w:rtl w:val="0"/>
          </w:rPr>
          <w:t xml:space="preserve">and </w:t>
        </w:r>
      </w:ins>
      <w:r w:rsidDel="00000000" w:rsidR="00000000" w:rsidRPr="00000000">
        <w:rPr>
          <w:rtl w:val="0"/>
        </w:rPr>
        <w:t xml:space="preserve">transduction</w:t>
      </w:r>
      <w:ins w:author="Michele Ventimiglia" w:id="3" w:date="2022-06-06T13:52:04Z">
        <w:r w:rsidDel="00000000" w:rsidR="00000000" w:rsidRPr="00000000">
          <w:rPr>
            <w:rtl w:val="0"/>
          </w:rPr>
          <w:t xml:space="preserve">,</w:t>
        </w:r>
      </w:ins>
      <w:del w:author="Michele Ventimiglia" w:id="3" w:date="2022-06-06T13:52:04Z">
        <w:r w:rsidDel="00000000" w:rsidR="00000000" w:rsidRPr="00000000">
          <w:rPr>
            <w:rtl w:val="0"/>
          </w:rPr>
          <w:delText xml:space="preserve"> first one but</w:delText>
        </w:r>
      </w:del>
      <w:r w:rsidDel="00000000" w:rsidR="00000000" w:rsidRPr="00000000">
        <w:rPr>
          <w:rtl w:val="0"/>
        </w:rPr>
        <w:t xml:space="preserve"> then the signal in the second and third is elaborated and changed</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Retinotopic representation</w:t>
      </w:r>
      <w:r w:rsidDel="00000000" w:rsidR="00000000" w:rsidRPr="00000000">
        <w:rPr>
          <w:rtl w:val="0"/>
        </w:rPr>
        <w:t xml:space="preserve">: the Light travels straight. Objects close outside are going to stimulate positions that are closed to the eye. The mapping is maintained the same. what is close in the word is close in the eye.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b w:val="1"/>
          <w:rtl w:val="0"/>
        </w:rPr>
        <w:t xml:space="preserve">Type or receptors, properties (convergence, sensibility, acuity)</w:t>
      </w:r>
      <w:r w:rsidDel="00000000" w:rsidR="00000000" w:rsidRPr="00000000">
        <w:rPr>
          <w:rtl w:val="0"/>
        </w:rPr>
        <w:t xml:space="preserve">: retina is a multyler structure. On the back there are photoreceptors and then 2 other layers. </w:t>
      </w:r>
      <w:del w:author="Michele Ventimiglia" w:id="4" w:date="2022-06-06T13:57:03Z">
        <w:r w:rsidDel="00000000" w:rsidR="00000000" w:rsidRPr="00000000">
          <w:rPr>
            <w:rtl w:val="0"/>
          </w:rPr>
          <w:delText xml:space="preserve">Different photoreceptors</w:delText>
        </w:r>
      </w:del>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We have 2 types of photoreceptors:</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cones: for colour, concentrated in the center of the retina. Code colours because we have 3 types of cones but 1 type of rode. </w:t>
      </w:r>
      <w:ins w:author="Michele Ventimiglia" w:id="5" w:date="2022-06-06T13:58:01Z">
        <w:r w:rsidDel="00000000" w:rsidR="00000000" w:rsidRPr="00000000">
          <w:rPr>
            <w:rtl w:val="0"/>
          </w:rPr>
          <w:t xml:space="preserve">T</w:t>
        </w:r>
      </w:ins>
      <w:del w:author="Michele Ventimiglia" w:id="5" w:date="2022-06-06T13:58:01Z">
        <w:r w:rsidDel="00000000" w:rsidR="00000000" w:rsidRPr="00000000">
          <w:rPr>
            <w:rtl w:val="0"/>
          </w:rPr>
          <w:delText xml:space="preserve">Cones t</w:delText>
        </w:r>
      </w:del>
      <w:r w:rsidDel="00000000" w:rsidR="00000000" w:rsidRPr="00000000">
        <w:rPr>
          <w:rtl w:val="0"/>
        </w:rPr>
        <w:t xml:space="preserve">o</w:t>
      </w:r>
      <w:r w:rsidDel="00000000" w:rsidR="00000000" w:rsidRPr="00000000">
        <w:rPr>
          <w:rtl w:val="0"/>
        </w:rPr>
        <w:t xml:space="preserve"> be activated </w:t>
      </w:r>
      <w:ins w:author="Michele Ventimiglia" w:id="6" w:date="2022-06-06T13:58:10Z">
        <w:r w:rsidDel="00000000" w:rsidR="00000000" w:rsidRPr="00000000">
          <w:rPr>
            <w:rtl w:val="0"/>
          </w:rPr>
          <w:t xml:space="preserve">the cones</w:t>
        </w:r>
      </w:ins>
      <w:del w:author="Michele Ventimiglia" w:id="6" w:date="2022-06-06T13:58:10Z">
        <w:r w:rsidDel="00000000" w:rsidR="00000000" w:rsidRPr="00000000">
          <w:rPr>
            <w:rtl w:val="0"/>
          </w:rPr>
          <w:delText xml:space="preserve">they</w:delText>
        </w:r>
      </w:del>
      <w:r w:rsidDel="00000000" w:rsidR="00000000" w:rsidRPr="00000000">
        <w:rPr>
          <w:rtl w:val="0"/>
        </w:rPr>
        <w:t xml:space="preserve"> need more light work much better during the day.</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Rodes: much more sensitive. Work where there is low light. A photon activates it. During the day they are off. Start working when there is not much light. </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t xml:space="preserve">Cones are used for colour vision and sharpness of vision</w:t>
      </w:r>
    </w:p>
    <w:p w:rsidR="00000000" w:rsidDel="00000000" w:rsidP="00000000" w:rsidRDefault="00000000" w:rsidRPr="00000000" w14:paraId="00000018">
      <w:pPr>
        <w:ind w:left="0" w:firstLine="0"/>
        <w:rPr/>
      </w:pPr>
      <w:r w:rsidDel="00000000" w:rsidR="00000000" w:rsidRPr="00000000">
        <w:rPr>
          <w:rtl w:val="0"/>
        </w:rPr>
        <w:t xml:space="preserve">Rods specialised for vision in dim light. 125 million rods concentrated in the outer regions of the retina</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t xml:space="preserve">Retina ganglion cell: receives input from only fre bond but from hundreds of rods</w:t>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t xml:space="preserve">Each eye has its own optics nerve. The two optic nerves meet at the optic chiasm. </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rPr/>
      </w:pPr>
      <w:r w:rsidDel="00000000" w:rsidR="00000000" w:rsidRPr="00000000">
        <w:rPr>
          <w:b w:val="1"/>
          <w:rtl w:val="0"/>
        </w:rPr>
        <w:t xml:space="preserve">Receptive field and lateral inhibition</w:t>
      </w:r>
      <w:r w:rsidDel="00000000" w:rsidR="00000000" w:rsidRPr="00000000">
        <w:rPr>
          <w:rtl w:val="0"/>
        </w:rPr>
        <w:t xml:space="preserve">: the receptors are packet all together. Each photoreceptor activates one ganglion cell </w:t>
      </w:r>
      <w:ins w:author="Michele Ventimiglia" w:id="7" w:date="2022-06-06T14:13:13Z">
        <w:r w:rsidDel="00000000" w:rsidR="00000000" w:rsidRPr="00000000">
          <w:rPr>
            <w:rtl w:val="0"/>
          </w:rPr>
          <w:t xml:space="preserve">in a </w:t>
        </w:r>
      </w:ins>
      <w:r w:rsidDel="00000000" w:rsidR="00000000" w:rsidRPr="00000000">
        <w:rPr>
          <w:rtl w:val="0"/>
        </w:rPr>
        <w:t xml:space="preserve">1-1 connection. </w:t>
      </w:r>
    </w:p>
    <w:p w:rsidR="00000000" w:rsidDel="00000000" w:rsidP="00000000" w:rsidRDefault="00000000" w:rsidRPr="00000000" w14:paraId="00000020">
      <w:pPr>
        <w:rPr/>
      </w:pPr>
      <w:r w:rsidDel="00000000" w:rsidR="00000000" w:rsidRPr="00000000">
        <w:rPr>
          <w:rtl w:val="0"/>
        </w:rPr>
        <w:t xml:space="preserve">Lateral inhibition: he</w:t>
      </w:r>
      <w:ins w:author="Michele Ventimiglia" w:id="8" w:date="2022-06-06T14:13:26Z">
        <w:r w:rsidDel="00000000" w:rsidR="00000000" w:rsidRPr="00000000">
          <w:rPr>
            <w:rtl w:val="0"/>
          </w:rPr>
          <w:t xml:space="preserve">l</w:t>
        </w:r>
      </w:ins>
      <w:r w:rsidDel="00000000" w:rsidR="00000000" w:rsidRPr="00000000">
        <w:rPr>
          <w:rtl w:val="0"/>
        </w:rPr>
        <w:t xml:space="preserve">p us to recognise shape and detect borders. The aim is to </w:t>
      </w:r>
      <w:r w:rsidDel="00000000" w:rsidR="00000000" w:rsidRPr="00000000">
        <w:rPr>
          <w:rtl w:val="0"/>
        </w:rPr>
        <w:t xml:space="preserve">discriminate objects</w:t>
      </w:r>
      <w:r w:rsidDel="00000000" w:rsidR="00000000" w:rsidRPr="00000000">
        <w:rPr>
          <w:rtl w:val="0"/>
        </w:rPr>
        <w:t xml:space="preserve">. </w:t>
      </w:r>
      <w:ins w:author="Michele Ventimiglia" w:id="9" w:date="2022-06-06T14:13:49Z">
        <w:r w:rsidDel="00000000" w:rsidR="00000000" w:rsidRPr="00000000">
          <w:rPr>
            <w:rtl w:val="0"/>
          </w:rPr>
          <w:t xml:space="preserve">It</w:t>
        </w:r>
      </w:ins>
      <w:del w:author="Michele Ventimiglia" w:id="9" w:date="2022-06-06T14:13:49Z">
        <w:r w:rsidDel="00000000" w:rsidR="00000000" w:rsidRPr="00000000">
          <w:rPr>
            <w:rtl w:val="0"/>
          </w:rPr>
          <w:delText xml:space="preserve">The aim is to</w:delText>
        </w:r>
      </w:del>
      <w:r w:rsidDel="00000000" w:rsidR="00000000" w:rsidRPr="00000000">
        <w:rPr>
          <w:rtl w:val="0"/>
        </w:rPr>
        <w:t xml:space="preserve"> focus on borders. To do so increases the differences</w:t>
      </w:r>
      <w:ins w:author="Michele Ventimiglia" w:id="10" w:date="2022-06-06T14:14:09Z">
        <w:r w:rsidDel="00000000" w:rsidR="00000000" w:rsidRPr="00000000">
          <w:rPr>
            <w:rtl w:val="0"/>
          </w:rPr>
          <w:t xml:space="preserve">:</w:t>
        </w:r>
      </w:ins>
      <w:del w:author="Michele Ventimiglia" w:id="10" w:date="2022-06-06T14:14:09Z">
        <w:r w:rsidDel="00000000" w:rsidR="00000000" w:rsidRPr="00000000">
          <w:rPr>
            <w:rtl w:val="0"/>
          </w:rPr>
          <w:delText xml:space="preserve">.</w:delText>
        </w:r>
      </w:del>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Lateral inhibition increases the constraints at the edges of objects, make easier to identity the one between two objects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Pathways (retino-geniculate-striate)</w:t>
      </w:r>
      <w:r w:rsidDel="00000000" w:rsidR="00000000" w:rsidRPr="00000000">
        <w:rPr>
          <w:rtl w:val="0"/>
        </w:rPr>
        <w:t xml:space="preserve">: go to the centre of the brain (LGN</w:t>
      </w:r>
      <w:ins w:author="Michele Ventimiglia" w:id="11" w:date="2022-06-06T14:14:39Z">
        <w:r w:rsidDel="00000000" w:rsidR="00000000" w:rsidRPr="00000000">
          <w:rPr>
            <w:rtl w:val="0"/>
          </w:rPr>
          <w:t xml:space="preserve">:</w:t>
        </w:r>
      </w:ins>
      <w:r w:rsidDel="00000000" w:rsidR="00000000" w:rsidRPr="00000000">
        <w:rPr>
          <w:rtl w:val="0"/>
        </w:rPr>
        <w:t xml:space="preserve"> Lateral Geniculate Nucleus) and then to the back of the brain V1</w:t>
      </w:r>
    </w:p>
    <w:p w:rsidR="00000000" w:rsidDel="00000000" w:rsidP="00000000" w:rsidRDefault="00000000" w:rsidRPr="00000000" w14:paraId="00000026">
      <w:pPr>
        <w:rPr/>
      </w:pPr>
      <w:r w:rsidDel="00000000" w:rsidR="00000000" w:rsidRPr="00000000">
        <w:rPr>
          <w:rtl w:val="0"/>
        </w:rPr>
        <w:t xml:space="preserve">Go to the LGN and then V1. The difference in the retina </w:t>
      </w:r>
    </w:p>
    <w:p w:rsidR="00000000" w:rsidDel="00000000" w:rsidP="00000000" w:rsidRDefault="00000000" w:rsidRPr="00000000" w14:paraId="00000027">
      <w:pPr>
        <w:rPr/>
      </w:pPr>
      <w:r w:rsidDel="00000000" w:rsidR="00000000" w:rsidRPr="00000000">
        <w:rPr>
          <w:rtl w:val="0"/>
        </w:rPr>
        <w:t xml:space="preserve">Two pathways</w:t>
      </w:r>
      <w:ins w:author="Michele Ventimiglia" w:id="12" w:date="2022-06-06T14:15:06Z">
        <w:r w:rsidDel="00000000" w:rsidR="00000000" w:rsidRPr="00000000">
          <w:rPr>
            <w:rtl w:val="0"/>
          </w:rPr>
          <w:t xml:space="preserve">:</w:t>
        </w:r>
      </w:ins>
      <w:del w:author="Michele Ventimiglia" w:id="12" w:date="2022-06-06T14:15:06Z">
        <w:r w:rsidDel="00000000" w:rsidR="00000000" w:rsidRPr="00000000">
          <w:rPr>
            <w:rtl w:val="0"/>
          </w:rPr>
          <w:delText xml:space="preserve">.</w:delText>
        </w:r>
      </w:del>
      <w:r w:rsidDel="00000000" w:rsidR="00000000" w:rsidRPr="00000000">
        <w:rPr>
          <w:rtl w:val="0"/>
        </w:rPr>
        <w:t xml:space="preserve"> Parvo</w:t>
      </w:r>
      <w:ins w:author="Michele Ventimiglia" w:id="13" w:date="2022-06-06T14:15:08Z">
        <w:r w:rsidDel="00000000" w:rsidR="00000000" w:rsidRPr="00000000">
          <w:rPr>
            <w:rtl w:val="0"/>
          </w:rPr>
          <w:t xml:space="preserve">celullar and</w:t>
        </w:r>
      </w:ins>
      <w:r w:rsidDel="00000000" w:rsidR="00000000" w:rsidRPr="00000000">
        <w:rPr>
          <w:rtl w:val="0"/>
        </w:rPr>
        <w:t xml:space="preserve"> Magnocellular. Goes to different parts of visual area V1</w:t>
      </w:r>
    </w:p>
    <w:p w:rsidR="00000000" w:rsidDel="00000000" w:rsidP="00000000" w:rsidRDefault="00000000" w:rsidRPr="00000000" w14:paraId="00000028">
      <w:pPr>
        <w:numPr>
          <w:ilvl w:val="0"/>
          <w:numId w:val="3"/>
        </w:numPr>
        <w:ind w:left="720" w:hanging="360"/>
        <w:rPr>
          <w:u w:val="none"/>
        </w:rPr>
      </w:pPr>
      <w:r w:rsidDel="00000000" w:rsidR="00000000" w:rsidRPr="00000000">
        <w:rPr>
          <w:rtl w:val="0"/>
        </w:rPr>
        <w:t xml:space="preserve">Parvo: mostly codes for the cones. Go to the area that code colours and form</w:t>
      </w:r>
    </w:p>
    <w:p w:rsidR="00000000" w:rsidDel="00000000" w:rsidP="00000000" w:rsidRDefault="00000000" w:rsidRPr="00000000" w14:paraId="00000029">
      <w:pPr>
        <w:numPr>
          <w:ilvl w:val="0"/>
          <w:numId w:val="3"/>
        </w:numPr>
        <w:ind w:left="720" w:hanging="360"/>
        <w:rPr>
          <w:u w:val="none"/>
        </w:rPr>
      </w:pPr>
      <w:r w:rsidDel="00000000" w:rsidR="00000000" w:rsidRPr="00000000">
        <w:rPr>
          <w:rtl w:val="0"/>
        </w:rPr>
        <w:t xml:space="preserve">Magno: goes to the area that code position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When we have two eyes we have 2 optic nerves. The information is maintained separately</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Two (relatively) independent channels or pathways</w:t>
      </w:r>
    </w:p>
    <w:p w:rsidR="00000000" w:rsidDel="00000000" w:rsidP="00000000" w:rsidRDefault="00000000" w:rsidRPr="00000000" w14:paraId="0000002E">
      <w:pPr>
        <w:numPr>
          <w:ilvl w:val="0"/>
          <w:numId w:val="5"/>
        </w:numPr>
        <w:ind w:left="720" w:hanging="360"/>
        <w:rPr/>
      </w:pPr>
      <w:r w:rsidDel="00000000" w:rsidR="00000000" w:rsidRPr="00000000">
        <w:rPr>
          <w:u w:val="single"/>
          <w:rtl w:val="0"/>
        </w:rPr>
        <w:t xml:space="preserve">parvocellular</w:t>
      </w:r>
      <w:r w:rsidDel="00000000" w:rsidR="00000000" w:rsidRPr="00000000">
        <w:rPr>
          <w:rtl w:val="0"/>
        </w:rPr>
        <w:t xml:space="preserve"> (or P) pathway. Most sensitive to colour and to fine detail. Most input from cones</w:t>
      </w:r>
    </w:p>
    <w:p w:rsidR="00000000" w:rsidDel="00000000" w:rsidP="00000000" w:rsidRDefault="00000000" w:rsidRPr="00000000" w14:paraId="0000002F">
      <w:pPr>
        <w:numPr>
          <w:ilvl w:val="0"/>
          <w:numId w:val="5"/>
        </w:numPr>
        <w:ind w:left="720" w:hanging="360"/>
        <w:rPr/>
      </w:pPr>
      <w:r w:rsidDel="00000000" w:rsidR="00000000" w:rsidRPr="00000000">
        <w:rPr>
          <w:u w:val="single"/>
          <w:rtl w:val="0"/>
        </w:rPr>
        <w:t xml:space="preserve">Magnocellular</w:t>
      </w:r>
      <w:r w:rsidDel="00000000" w:rsidR="00000000" w:rsidRPr="00000000">
        <w:rPr>
          <w:rtl w:val="0"/>
        </w:rPr>
        <w:t xml:space="preserve"> (or M) pathway. Most sensitive to movement information. Most input from rods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b w:val="1"/>
          <w:rtl w:val="0"/>
        </w:rPr>
        <w:t xml:space="preserve">Optic chiasm and lateralisation of signal</w:t>
      </w:r>
      <w:r w:rsidDel="00000000" w:rsidR="00000000" w:rsidRPr="00000000">
        <w:rPr>
          <w:rtl w:val="0"/>
        </w:rPr>
        <w:t xml:space="preserve">: everything that is project on one side of the eye</w:t>
      </w:r>
    </w:p>
    <w:p w:rsidR="00000000" w:rsidDel="00000000" w:rsidP="00000000" w:rsidRDefault="00000000" w:rsidRPr="00000000" w14:paraId="00000032">
      <w:pPr>
        <w:rPr/>
      </w:pPr>
      <w:r w:rsidDel="00000000" w:rsidR="00000000" w:rsidRPr="00000000">
        <w:rPr>
          <w:rtl w:val="0"/>
        </w:rPr>
        <w:t xml:space="preserve">On the left side of the brain there is the right part of the word. </w:t>
      </w:r>
      <w:r w:rsidDel="00000000" w:rsidR="00000000" w:rsidRPr="00000000">
        <w:rPr>
          <w:rtl w:val="0"/>
        </w:rPr>
        <w:t xml:space="preserve">After the crossing</w:t>
      </w:r>
      <w:r w:rsidDel="00000000" w:rsidR="00000000" w:rsidRPr="00000000">
        <w:rPr>
          <w:rtl w:val="0"/>
        </w:rPr>
        <w:t xml:space="preserve"> </w:t>
      </w:r>
      <w:r w:rsidDel="00000000" w:rsidR="00000000" w:rsidRPr="00000000">
        <w:rPr>
          <w:rtl w:val="0"/>
        </w:rPr>
        <w:t xml:space="preserve">there is the</w:t>
      </w:r>
      <w:r w:rsidDel="00000000" w:rsidR="00000000" w:rsidRPr="00000000">
        <w:rPr>
          <w:rtl w:val="0"/>
        </w:rPr>
        <w:t xml:space="preserve"> LGN, different layers (parvo and magno) are overlapped. aligning the information of the two eyes.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b w:val="1"/>
          <w:rtl w:val="0"/>
        </w:rPr>
        <w:t xml:space="preserve">Processing stream after V1</w:t>
      </w:r>
      <w:r w:rsidDel="00000000" w:rsidR="00000000" w:rsidRPr="00000000">
        <w:rPr>
          <w:rtl w:val="0"/>
        </w:rPr>
        <w:t xml:space="preserve">: is still separated. V1 on the left we have all the information coming from the left side of the word. Different layers of the cortex contain information of the parvo and of the magno.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Parallel processing and recurrence</w:t>
      </w:r>
      <w:r w:rsidDel="00000000" w:rsidR="00000000" w:rsidRPr="00000000">
        <w:rPr>
          <w:rtl w:val="0"/>
        </w:rPr>
        <w:t xml:space="preserve">: this division in 2 pathways is very useful it help us a lot, increase elaboration of signal in vision.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3457575" cy="2724150"/>
            <wp:effectExtent b="0" l="0" r="0" t="0"/>
            <wp:docPr id="32" name="image42.jpg"/>
            <a:graphic>
              <a:graphicData uri="http://schemas.openxmlformats.org/drawingml/2006/picture">
                <pic:pic>
                  <pic:nvPicPr>
                    <pic:cNvPr id="0" name="image42.jpg"/>
                    <pic:cNvPicPr preferRelativeResize="0"/>
                  </pic:nvPicPr>
                  <pic:blipFill>
                    <a:blip r:embed="rId7"/>
                    <a:srcRect b="28055" l="19269" r="20431" t="8542"/>
                    <a:stretch>
                      <a:fillRect/>
                    </a:stretch>
                  </pic:blipFill>
                  <pic:spPr>
                    <a:xfrm>
                      <a:off x="0" y="0"/>
                      <a:ext cx="34575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Functional </w:t>
      </w:r>
      <w:r w:rsidDel="00000000" w:rsidR="00000000" w:rsidRPr="00000000">
        <w:rPr>
          <w:rtl w:val="0"/>
        </w:rPr>
        <w:t xml:space="preserve">specialisation</w:t>
      </w:r>
      <w:r w:rsidDel="00000000" w:rsidR="00000000" w:rsidRPr="00000000">
        <w:rPr>
          <w:rtl w:val="0"/>
        </w:rPr>
        <w:t xml:space="preserve"> theory. The brain surface can be divided into different areas (brodmann areas) are just structural areas. Different numbers have different types of cells. Don’t care about what they do.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Different cortical areas are specialised for different visual functions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Zeki (researcher that worked a lot with patients and monkeys) said that what these areas correspond to they have different functions. Not just anatomically different but also different processing.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V1 (back, area 17 of brodmann) and surround v2 do basic</w:t>
      </w:r>
      <w:del w:author="Michele Ventimiglia" w:id="14" w:date="2022-06-06T14:18:05Z">
        <w:r w:rsidDel="00000000" w:rsidR="00000000" w:rsidRPr="00000000">
          <w:rPr>
            <w:rtl w:val="0"/>
          </w:rPr>
          <w:delText xml:space="preserve">i</w:delText>
        </w:r>
      </w:del>
      <w:r w:rsidDel="00000000" w:rsidR="00000000" w:rsidRPr="00000000">
        <w:rPr>
          <w:rtl w:val="0"/>
        </w:rPr>
        <w:t xml:space="preserve"> visual processing. Put information from the two eyes. Code general details information.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V3 &amp; V3A: form perception of moving stimuli.</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V4: colour perception</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V5: Motion perception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different aspects are differently codes in different part of the brain</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3248025" cy="2571750"/>
            <wp:effectExtent b="0" l="0" r="0" t="0"/>
            <wp:docPr id="10" name="image19.jpg"/>
            <a:graphic>
              <a:graphicData uri="http://schemas.openxmlformats.org/drawingml/2006/picture">
                <pic:pic>
                  <pic:nvPicPr>
                    <pic:cNvPr id="0" name="image19.jpg"/>
                    <pic:cNvPicPr preferRelativeResize="0"/>
                  </pic:nvPicPr>
                  <pic:blipFill>
                    <a:blip r:embed="rId8"/>
                    <a:srcRect b="33259" l="2990" r="40365" t="6873"/>
                    <a:stretch>
                      <a:fillRect/>
                    </a:stretch>
                  </pic:blipFill>
                  <pic:spPr>
                    <a:xfrm>
                      <a:off x="0" y="0"/>
                      <a:ext cx="32480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Different areas of the brain compute different types of properties of the signal coming in.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Disparity. Difference in the picture of the left and right side.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Except direction.  Orientation, disparity and colour are more distrusted</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All area are functionally selective, but is not a pure selection</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3279094" cy="2557463"/>
            <wp:effectExtent b="0" l="0" r="0" t="0"/>
            <wp:docPr id="14" name="image15.jpg"/>
            <a:graphic>
              <a:graphicData uri="http://schemas.openxmlformats.org/drawingml/2006/picture">
                <pic:pic>
                  <pic:nvPicPr>
                    <pic:cNvPr id="0" name="image15.jpg"/>
                    <pic:cNvPicPr preferRelativeResize="0"/>
                  </pic:nvPicPr>
                  <pic:blipFill>
                    <a:blip r:embed="rId9"/>
                    <a:srcRect b="50777" l="4485" r="50664" t="2437"/>
                    <a:stretch>
                      <a:fillRect/>
                    </a:stretch>
                  </pic:blipFill>
                  <pic:spPr>
                    <a:xfrm>
                      <a:off x="0" y="0"/>
                      <a:ext cx="3279094"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Form processing is mostly done by the temporal pathway.</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From v1 and v2 we go to v3 and v4 and the inferotemporal cortex (at the end of the pathway) in this area we find cells that codes shapes and form of objects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When somebody is not able to do task associated to form processing most of the time they have also problem in other kind of processing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3400425" cy="2749200"/>
            <wp:effectExtent b="0" l="0" r="0" t="0"/>
            <wp:docPr id="36" name="image39.jpg"/>
            <a:graphic>
              <a:graphicData uri="http://schemas.openxmlformats.org/drawingml/2006/picture">
                <pic:pic>
                  <pic:nvPicPr>
                    <pic:cNvPr id="0" name="image39.jpg"/>
                    <pic:cNvPicPr preferRelativeResize="0"/>
                  </pic:nvPicPr>
                  <pic:blipFill>
                    <a:blip r:embed="rId10"/>
                    <a:srcRect b="36002" l="0" r="40697" t="0"/>
                    <a:stretch>
                      <a:fillRect/>
                    </a:stretch>
                  </pic:blipFill>
                  <pic:spPr>
                    <a:xfrm>
                      <a:off x="0" y="0"/>
                      <a:ext cx="3400425" cy="2749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If we find a patient with a lesion in V4 mostly have problem in </w:t>
      </w:r>
      <w:r w:rsidDel="00000000" w:rsidR="00000000" w:rsidRPr="00000000">
        <w:rPr>
          <w:rtl w:val="0"/>
        </w:rPr>
        <w:t xml:space="preserve">colour</w:t>
      </w:r>
      <w:r w:rsidDel="00000000" w:rsidR="00000000" w:rsidRPr="00000000">
        <w:rPr>
          <w:rtl w:val="0"/>
        </w:rPr>
        <w:t xml:space="preserve"> perception they can still detect motion and form and see fine details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Acromataxia: not able to see </w:t>
      </w:r>
      <w:r w:rsidDel="00000000" w:rsidR="00000000" w:rsidRPr="00000000">
        <w:rPr>
          <w:rtl w:val="0"/>
        </w:rPr>
        <w:t xml:space="preserve">colours</w:t>
      </w:r>
      <w:r w:rsidDel="00000000" w:rsidR="00000000" w:rsidRPr="00000000">
        <w:rPr>
          <w:rtl w:val="0"/>
        </w:rPr>
        <w:t xml:space="preserve">. Pure cases are very rare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When we look at </w:t>
      </w:r>
      <w:ins w:author="Michele Ventimiglia" w:id="15" w:date="2022-06-06T14:19:15Z">
        <w:r w:rsidDel="00000000" w:rsidR="00000000" w:rsidRPr="00000000">
          <w:rPr>
            <w:rtl w:val="0"/>
          </w:rPr>
          <w:t xml:space="preserve">f</w:t>
        </w:r>
      </w:ins>
      <w:del w:author="Michele Ventimiglia" w:id="15" w:date="2022-06-06T14:19:15Z">
        <w:r w:rsidDel="00000000" w:rsidR="00000000" w:rsidRPr="00000000">
          <w:rPr>
            <w:rtl w:val="0"/>
          </w:rPr>
          <w:delText xml:space="preserve">F</w:delText>
        </w:r>
      </w:del>
      <w:r w:rsidDel="00000000" w:rsidR="00000000" w:rsidRPr="00000000">
        <w:rPr>
          <w:rtl w:val="0"/>
        </w:rPr>
        <w:t xml:space="preserve">MRI (activation of area when people perform task that require colour perception) we see some area active but V4 more activity.</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4429702" cy="2948605"/>
            <wp:effectExtent b="0" l="0" r="0" t="0"/>
            <wp:docPr id="20" name="image16.jpg"/>
            <a:graphic>
              <a:graphicData uri="http://schemas.openxmlformats.org/drawingml/2006/picture">
                <pic:pic>
                  <pic:nvPicPr>
                    <pic:cNvPr id="0" name="image16.jpg"/>
                    <pic:cNvPicPr preferRelativeResize="0"/>
                  </pic:nvPicPr>
                  <pic:blipFill>
                    <a:blip r:embed="rId11"/>
                    <a:srcRect b="39689" l="27574" r="18272" t="12195"/>
                    <a:stretch>
                      <a:fillRect/>
                    </a:stretch>
                  </pic:blipFill>
                  <pic:spPr>
                    <a:xfrm>
                      <a:off x="0" y="0"/>
                      <a:ext cx="4429702" cy="294860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MT is the most important area dedicated to motion perception. </w:t>
      </w:r>
    </w:p>
    <w:p w:rsidR="00000000" w:rsidDel="00000000" w:rsidP="00000000" w:rsidRDefault="00000000" w:rsidRPr="00000000" w14:paraId="00000066">
      <w:pPr>
        <w:rPr/>
      </w:pPr>
      <w:r w:rsidDel="00000000" w:rsidR="00000000" w:rsidRPr="00000000">
        <w:rPr>
          <w:rtl w:val="0"/>
        </w:rPr>
        <w:t xml:space="preserve">Akinetopsia: don’t understand when things move. Can not predict whe</w:t>
      </w:r>
      <w:ins w:author="Michele Ventimiglia" w:id="16" w:date="2022-06-06T14:19:31Z">
        <w:r w:rsidDel="00000000" w:rsidR="00000000" w:rsidRPr="00000000">
          <w:rPr>
            <w:rtl w:val="0"/>
          </w:rPr>
          <w:t xml:space="preserve">re</w:t>
        </w:r>
      </w:ins>
      <w:del w:author="Michele Ventimiglia" w:id="16" w:date="2022-06-06T14:19:31Z">
        <w:r w:rsidDel="00000000" w:rsidR="00000000" w:rsidRPr="00000000">
          <w:rPr>
            <w:rtl w:val="0"/>
          </w:rPr>
          <w:delText xml:space="preserve">n</w:delText>
        </w:r>
      </w:del>
      <w:r w:rsidDel="00000000" w:rsidR="00000000" w:rsidRPr="00000000">
        <w:rPr>
          <w:rtl w:val="0"/>
        </w:rPr>
        <w:t xml:space="preserve"> the moving object will be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4078207" cy="2460518"/>
            <wp:effectExtent b="0" l="0" r="0" t="0"/>
            <wp:docPr id="11" name="image7.jpg"/>
            <a:graphic>
              <a:graphicData uri="http://schemas.openxmlformats.org/drawingml/2006/picture">
                <pic:pic>
                  <pic:nvPicPr>
                    <pic:cNvPr id="0" name="image7.jpg"/>
                    <pic:cNvPicPr preferRelativeResize="0"/>
                  </pic:nvPicPr>
                  <pic:blipFill>
                    <a:blip r:embed="rId12"/>
                    <a:srcRect b="51441" l="6478" r="51661" t="14855"/>
                    <a:stretch>
                      <a:fillRect/>
                    </a:stretch>
                  </pic:blipFill>
                  <pic:spPr>
                    <a:xfrm>
                      <a:off x="0" y="0"/>
                      <a:ext cx="4078207" cy="246051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Patients with this kind of </w:t>
      </w:r>
      <w:r w:rsidDel="00000000" w:rsidR="00000000" w:rsidRPr="00000000">
        <w:rPr>
          <w:rtl w:val="0"/>
        </w:rPr>
        <w:t xml:space="preserve">lesion they have</w:t>
      </w:r>
      <w:r w:rsidDel="00000000" w:rsidR="00000000" w:rsidRPr="00000000">
        <w:rPr>
          <w:rtl w:val="0"/>
        </w:rPr>
        <w:t xml:space="preserve"> a deficit that does not allow them to understand where things are. Don’t understand if things are moving in on direction of another.</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Coding the position of something stable is done in an </w:t>
      </w:r>
      <w:commentRangeStart w:id="0"/>
      <w:r w:rsidDel="00000000" w:rsidR="00000000" w:rsidRPr="00000000">
        <w:rPr>
          <w:rtl w:val="0"/>
        </w:rPr>
        <w:t xml:space="preserve">area</w:t>
      </w:r>
      <w:commentRangeEnd w:id="0"/>
      <w:r w:rsidDel="00000000" w:rsidR="00000000" w:rsidRPr="00000000">
        <w:commentReference w:id="0"/>
      </w:r>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rtl w:val="0"/>
        </w:rPr>
        <w:t xml:space="preserve">MST important to luminis stimuli. Stimuli coming toward and away from you. MST update fast the information about where something will be in 2 seconds if you keep moving at this velocity</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3219450" cy="1943176"/>
            <wp:effectExtent b="0" l="0" r="0" t="0"/>
            <wp:docPr id="22" name="image21.jpg"/>
            <a:graphic>
              <a:graphicData uri="http://schemas.openxmlformats.org/drawingml/2006/picture">
                <pic:pic>
                  <pic:nvPicPr>
                    <pic:cNvPr id="0" name="image21.jpg"/>
                    <pic:cNvPicPr preferRelativeResize="0"/>
                  </pic:nvPicPr>
                  <pic:blipFill>
                    <a:blip r:embed="rId13"/>
                    <a:srcRect b="34369" l="7475" r="36378" t="20396"/>
                    <a:stretch>
                      <a:fillRect/>
                    </a:stretch>
                  </pic:blipFill>
                  <pic:spPr>
                    <a:xfrm>
                      <a:off x="0" y="0"/>
                      <a:ext cx="3219450" cy="194317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To detect motion you need to know the borders of an object.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4556838" cy="3369388"/>
            <wp:effectExtent b="0" l="0" r="0" t="0"/>
            <wp:docPr id="35" name="image36.jpg"/>
            <a:graphic>
              <a:graphicData uri="http://schemas.openxmlformats.org/drawingml/2006/picture">
                <pic:pic>
                  <pic:nvPicPr>
                    <pic:cNvPr id="0" name="image36.jpg"/>
                    <pic:cNvPicPr preferRelativeResize="0"/>
                  </pic:nvPicPr>
                  <pic:blipFill>
                    <a:blip r:embed="rId14"/>
                    <a:srcRect b="32556" l="38372" r="23421" t="29711"/>
                    <a:stretch>
                      <a:fillRect/>
                    </a:stretch>
                  </pic:blipFill>
                  <pic:spPr>
                    <a:xfrm>
                      <a:off x="0" y="0"/>
                      <a:ext cx="4556838" cy="3369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If different modules compute different types of information. </w:t>
      </w:r>
    </w:p>
    <w:p w:rsidR="00000000" w:rsidDel="00000000" w:rsidP="00000000" w:rsidRDefault="00000000" w:rsidRPr="00000000" w14:paraId="00000075">
      <w:pPr>
        <w:rPr/>
      </w:pPr>
      <w:r w:rsidDel="00000000" w:rsidR="00000000" w:rsidRPr="00000000">
        <w:rPr>
          <w:rtl w:val="0"/>
        </w:rPr>
        <w:t xml:space="preserve">We don’t perceive either motion or colour. We perceive everything together. I have a feeling of a single word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In each millisecond we move </w:t>
      </w:r>
      <w:r w:rsidDel="00000000" w:rsidR="00000000" w:rsidRPr="00000000">
        <w:rPr>
          <w:rtl w:val="0"/>
        </w:rPr>
        <w:t xml:space="preserve">ourself</w:t>
      </w:r>
      <w:r w:rsidDel="00000000" w:rsidR="00000000" w:rsidRPr="00000000">
        <w:rPr>
          <w:rtl w:val="0"/>
        </w:rPr>
        <w:t xml:space="preserve">, the objects and the eyes… we have to keep putting together informations, informations keep chaining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One hypothesis is that we use sync</w:t>
      </w:r>
      <w:ins w:author="Michele Ventimiglia" w:id="17" w:date="2022-06-06T14:23:25Z">
        <w:r w:rsidDel="00000000" w:rsidR="00000000" w:rsidRPr="00000000">
          <w:rPr>
            <w:rtl w:val="0"/>
          </w:rPr>
          <w:t xml:space="preserve">ro</w:t>
        </w:r>
      </w:ins>
      <w:del w:author="Michele Ventimiglia" w:id="17" w:date="2022-06-06T14:23:25Z">
        <w:r w:rsidDel="00000000" w:rsidR="00000000" w:rsidRPr="00000000">
          <w:rPr>
            <w:rtl w:val="0"/>
          </w:rPr>
          <w:delText xml:space="preserve">or</w:delText>
        </w:r>
      </w:del>
      <w:r w:rsidDel="00000000" w:rsidR="00000000" w:rsidRPr="00000000">
        <w:rPr>
          <w:rtl w:val="0"/>
        </w:rPr>
        <w:t xml:space="preserve">n</w:t>
      </w:r>
      <w:ins w:author="Michele Ventimiglia" w:id="18" w:date="2022-06-06T14:23:29Z">
        <w:r w:rsidDel="00000000" w:rsidR="00000000" w:rsidRPr="00000000">
          <w:rPr>
            <w:rtl w:val="0"/>
          </w:rPr>
          <w:t xml:space="preserve">hy</w:t>
        </w:r>
      </w:ins>
      <w:del w:author="Michele Ventimiglia" w:id="18" w:date="2022-06-06T14:23:29Z">
        <w:r w:rsidDel="00000000" w:rsidR="00000000" w:rsidRPr="00000000">
          <w:rPr>
            <w:rtl w:val="0"/>
          </w:rPr>
          <w:delText xml:space="preserve">im</w:delText>
        </w:r>
      </w:del>
      <w:r w:rsidDel="00000000" w:rsidR="00000000" w:rsidRPr="00000000">
        <w:rPr>
          <w:rtl w:val="0"/>
        </w:rPr>
        <w:t xml:space="preserve">. </w:t>
      </w:r>
    </w:p>
    <w:p w:rsidR="00000000" w:rsidDel="00000000" w:rsidP="00000000" w:rsidRDefault="00000000" w:rsidRPr="00000000" w14:paraId="0000007C">
      <w:pPr>
        <w:rPr/>
      </w:pPr>
      <w:r w:rsidDel="00000000" w:rsidR="00000000" w:rsidRPr="00000000">
        <w:rPr>
          <w:rtl w:val="0"/>
        </w:rPr>
        <w:t xml:space="preserve">Once I see an object the information goes to V1 then is spread in the brain. But if I synchronise the information, everything that comes out of v1 at the same time is relative to the same object.</w:t>
      </w:r>
    </w:p>
    <w:p w:rsidR="00000000" w:rsidDel="00000000" w:rsidP="00000000" w:rsidRDefault="00000000" w:rsidRPr="00000000" w14:paraId="0000007D">
      <w:pPr>
        <w:rPr/>
      </w:pPr>
      <w:r w:rsidDel="00000000" w:rsidR="00000000" w:rsidRPr="00000000">
        <w:rPr>
          <w:rtl w:val="0"/>
        </w:rPr>
        <w:t xml:space="preserve">Use the timing of the numerous activities to put together the information. Different areas take longer or shorter time to code. Nobody have demonstrated this synchronism theory</w:t>
      </w:r>
    </w:p>
    <w:p w:rsidR="00000000" w:rsidDel="00000000" w:rsidP="00000000" w:rsidRDefault="00000000" w:rsidRPr="00000000" w14:paraId="0000007E">
      <w:pPr>
        <w:rPr/>
      </w:pPr>
      <w:r w:rsidDel="00000000" w:rsidR="00000000" w:rsidRPr="00000000">
        <w:rPr>
          <w:rtl w:val="0"/>
        </w:rPr>
        <w:t xml:space="preserve">V4 (colour) takes longer so is more difficult to sync</w:t>
      </w:r>
      <w:ins w:author="Michele Ventimiglia" w:id="19" w:date="2022-06-06T14:23:58Z">
        <w:r w:rsidDel="00000000" w:rsidR="00000000" w:rsidRPr="00000000">
          <w:rPr>
            <w:rtl w:val="0"/>
          </w:rPr>
          <w:t xml:space="preserve">r</w:t>
        </w:r>
      </w:ins>
      <w:del w:author="Michele Ventimiglia" w:id="19" w:date="2022-06-06T14:23:58Z">
        <w:r w:rsidDel="00000000" w:rsidR="00000000" w:rsidRPr="00000000">
          <w:rPr>
            <w:rtl w:val="0"/>
          </w:rPr>
          <w:delText xml:space="preserve">or</w:delText>
        </w:r>
      </w:del>
      <w:r w:rsidDel="00000000" w:rsidR="00000000" w:rsidRPr="00000000">
        <w:rPr>
          <w:rtl w:val="0"/>
        </w:rPr>
        <w:t xml:space="preserve">n</w:t>
      </w:r>
      <w:ins w:author="Michele Ventimiglia" w:id="20" w:date="2022-06-06T14:24:02Z">
        <w:r w:rsidDel="00000000" w:rsidR="00000000" w:rsidRPr="00000000">
          <w:rPr>
            <w:rtl w:val="0"/>
          </w:rPr>
          <w:t xml:space="preserve">i</w:t>
        </w:r>
      </w:ins>
      <w:r w:rsidDel="00000000" w:rsidR="00000000" w:rsidRPr="00000000">
        <w:rPr>
          <w:rtl w:val="0"/>
        </w:rPr>
        <w:t xml:space="preserve">se.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3605213" cy="2373051"/>
            <wp:effectExtent b="0" l="0" r="0" t="0"/>
            <wp:docPr id="40" name="image40.jpg"/>
            <a:graphic>
              <a:graphicData uri="http://schemas.openxmlformats.org/drawingml/2006/picture">
                <pic:pic>
                  <pic:nvPicPr>
                    <pic:cNvPr id="0" name="image40.jpg"/>
                    <pic:cNvPicPr preferRelativeResize="0"/>
                  </pic:nvPicPr>
                  <pic:blipFill>
                    <a:blip r:embed="rId15"/>
                    <a:srcRect b="38437" l="15780" r="31727" t="15397"/>
                    <a:stretch>
                      <a:fillRect/>
                    </a:stretch>
                  </pic:blipFill>
                  <pic:spPr>
                    <a:xfrm>
                      <a:off x="0" y="0"/>
                      <a:ext cx="3605213" cy="237305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 idea of functional specialisation is still in the literature. The idea of different areas doing different things is now granted. </w:t>
      </w:r>
    </w:p>
    <w:p w:rsidR="00000000" w:rsidDel="00000000" w:rsidP="00000000" w:rsidRDefault="00000000" w:rsidRPr="00000000" w14:paraId="00000083">
      <w:pPr>
        <w:rPr/>
      </w:pPr>
      <w:r w:rsidDel="00000000" w:rsidR="00000000" w:rsidRPr="00000000">
        <w:rPr>
          <w:rtl w:val="0"/>
        </w:rPr>
        <w:t xml:space="preserve">V1 projects to 50 different areas, not only to V2.</w:t>
      </w:r>
    </w:p>
    <w:p w:rsidR="00000000" w:rsidDel="00000000" w:rsidP="00000000" w:rsidRDefault="00000000" w:rsidRPr="00000000" w14:paraId="00000084">
      <w:pPr>
        <w:rPr/>
      </w:pPr>
      <w:r w:rsidDel="00000000" w:rsidR="00000000" w:rsidRPr="00000000">
        <w:rPr>
          <w:rtl w:val="0"/>
        </w:rPr>
        <w:t xml:space="preserve">The binding problem remains unsolved. How do we put all together to get a global perception is still a mystery.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After break</w:t>
      </w:r>
    </w:p>
    <w:p w:rsidR="00000000" w:rsidDel="00000000" w:rsidP="00000000" w:rsidRDefault="00000000" w:rsidRPr="00000000" w14:paraId="0000008A">
      <w:pPr>
        <w:rPr/>
      </w:pPr>
      <w:r w:rsidDel="00000000" w:rsidR="00000000" w:rsidRPr="00000000">
        <w:rPr/>
        <w:drawing>
          <wp:inline distB="114300" distT="114300" distL="114300" distR="114300">
            <wp:extent cx="4114800" cy="3162300"/>
            <wp:effectExtent b="0" l="0" r="0" t="0"/>
            <wp:docPr id="12" name="image10.jpg"/>
            <a:graphic>
              <a:graphicData uri="http://schemas.openxmlformats.org/drawingml/2006/picture">
                <pic:pic>
                  <pic:nvPicPr>
                    <pic:cNvPr id="0" name="image10.jpg"/>
                    <pic:cNvPicPr preferRelativeResize="0"/>
                  </pic:nvPicPr>
                  <pic:blipFill>
                    <a:blip r:embed="rId16"/>
                    <a:srcRect b="23946" l="4152" r="24086" t="2439"/>
                    <a:stretch>
                      <a:fillRect/>
                    </a:stretch>
                  </pic:blipFill>
                  <pic:spPr>
                    <a:xfrm>
                      <a:off x="0" y="0"/>
                      <a:ext cx="41148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Milner &amp; Goodale, 1977</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Propose this model starting from data from an Italian patient. </w:t>
      </w:r>
    </w:p>
    <w:p w:rsidR="00000000" w:rsidDel="00000000" w:rsidP="00000000" w:rsidRDefault="00000000" w:rsidRPr="00000000" w14:paraId="0000008E">
      <w:pPr>
        <w:rPr/>
      </w:pPr>
      <w:r w:rsidDel="00000000" w:rsidR="00000000" w:rsidRPr="00000000">
        <w:rPr>
          <w:rtl w:val="0"/>
        </w:rPr>
        <w:t xml:space="preserve">They say that the information from the retina goes partially to the superior colliculus (SC) and the pulvinar. Also from retina goes to LGNd (dorsal lateral geniculate nucleus) to V1</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731200" cy="2400300"/>
            <wp:effectExtent b="0" l="0" r="0" t="0"/>
            <wp:docPr id="4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Ventral stream</w:t>
      </w:r>
      <w:r w:rsidDel="00000000" w:rsidR="00000000" w:rsidRPr="00000000">
        <w:rPr>
          <w:rtl w:val="0"/>
        </w:rPr>
        <w:t xml:space="preserve">: what pathway. We code </w:t>
      </w:r>
      <w:r w:rsidDel="00000000" w:rsidR="00000000" w:rsidRPr="00000000">
        <w:rPr>
          <w:i w:val="1"/>
          <w:rtl w:val="0"/>
        </w:rPr>
        <w:t xml:space="preserve">what</w:t>
      </w:r>
      <w:r w:rsidDel="00000000" w:rsidR="00000000" w:rsidRPr="00000000">
        <w:rPr>
          <w:rtl w:val="0"/>
        </w:rPr>
        <w:t xml:space="preserve"> the object is. Is a mountain, a person, a bike?</w:t>
      </w:r>
    </w:p>
    <w:p w:rsidR="00000000" w:rsidDel="00000000" w:rsidP="00000000" w:rsidRDefault="00000000" w:rsidRPr="00000000" w14:paraId="00000092">
      <w:pPr>
        <w:rPr/>
      </w:pPr>
      <w:r w:rsidDel="00000000" w:rsidR="00000000" w:rsidRPr="00000000">
        <w:rPr>
          <w:b w:val="1"/>
          <w:rtl w:val="0"/>
        </w:rPr>
        <w:t xml:space="preserve">Dorsal stream</w:t>
      </w:r>
      <w:r w:rsidDel="00000000" w:rsidR="00000000" w:rsidRPr="00000000">
        <w:rPr>
          <w:rtl w:val="0"/>
        </w:rPr>
        <w:t xml:space="preserve">: How pathway. </w:t>
      </w:r>
      <w:r w:rsidDel="00000000" w:rsidR="00000000" w:rsidRPr="00000000">
        <w:rPr>
          <w:i w:val="1"/>
          <w:rtl w:val="0"/>
        </w:rPr>
        <w:t xml:space="preserve">How </w:t>
      </w:r>
      <w:r w:rsidDel="00000000" w:rsidR="00000000" w:rsidRPr="00000000">
        <w:rPr>
          <w:rtl w:val="0"/>
        </w:rPr>
        <w:t xml:space="preserve">to interact with this specific object. </w:t>
      </w:r>
    </w:p>
    <w:p w:rsidR="00000000" w:rsidDel="00000000" w:rsidP="00000000" w:rsidRDefault="00000000" w:rsidRPr="00000000" w14:paraId="00000093">
      <w:pPr>
        <w:rPr/>
      </w:pPr>
      <w:r w:rsidDel="00000000" w:rsidR="00000000" w:rsidRPr="00000000">
        <w:rPr>
          <w:rtl w:val="0"/>
        </w:rPr>
        <w:t xml:space="preserve">Same identical input stimulus gets two different representations. One for perception and one for action.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What pathway: concerne with form and colour processing and with object recognition</w:t>
      </w:r>
    </w:p>
    <w:p w:rsidR="00000000" w:rsidDel="00000000" w:rsidP="00000000" w:rsidRDefault="00000000" w:rsidRPr="00000000" w14:paraId="00000096">
      <w:pPr>
        <w:rPr/>
      </w:pPr>
      <w:r w:rsidDel="00000000" w:rsidR="00000000" w:rsidRPr="00000000">
        <w:rPr>
          <w:rtl w:val="0"/>
        </w:rPr>
        <w:t xml:space="preserve">How pathway: concerned with motion processing</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same identical input stimulus from the eye gets two different representations. Two different goals:</w:t>
      </w:r>
    </w:p>
    <w:p w:rsidR="00000000" w:rsidDel="00000000" w:rsidP="00000000" w:rsidRDefault="00000000" w:rsidRPr="00000000" w14:paraId="00000099">
      <w:pPr>
        <w:numPr>
          <w:ilvl w:val="0"/>
          <w:numId w:val="7"/>
        </w:numPr>
        <w:ind w:left="720" w:hanging="360"/>
        <w:rPr>
          <w:u w:val="none"/>
        </w:rPr>
      </w:pPr>
      <w:r w:rsidDel="00000000" w:rsidR="00000000" w:rsidRPr="00000000">
        <w:rPr>
          <w:rtl w:val="0"/>
        </w:rPr>
        <w:t xml:space="preserve">One for perception, to know what is there</w:t>
      </w:r>
    </w:p>
    <w:p w:rsidR="00000000" w:rsidDel="00000000" w:rsidP="00000000" w:rsidRDefault="00000000" w:rsidRPr="00000000" w14:paraId="0000009A">
      <w:pPr>
        <w:numPr>
          <w:ilvl w:val="0"/>
          <w:numId w:val="7"/>
        </w:numPr>
        <w:ind w:left="720" w:hanging="360"/>
        <w:rPr>
          <w:u w:val="none"/>
        </w:rPr>
      </w:pPr>
      <w:r w:rsidDel="00000000" w:rsidR="00000000" w:rsidRPr="00000000">
        <w:rPr>
          <w:rtl w:val="0"/>
        </w:rPr>
        <w:t xml:space="preserve">One for action, use by the motor system to perform axe on the environment</w:t>
      </w:r>
    </w:p>
    <w:p w:rsidR="00000000" w:rsidDel="00000000" w:rsidP="00000000" w:rsidRDefault="00000000" w:rsidRPr="00000000" w14:paraId="0000009B">
      <w:pPr>
        <w:ind w:left="0" w:firstLine="0"/>
        <w:rPr/>
      </w:pPr>
      <w:r w:rsidDel="00000000" w:rsidR="00000000" w:rsidRPr="00000000">
        <w:rPr>
          <w:rtl w:val="0"/>
        </w:rPr>
        <w:t xml:space="preserve">Need two different representation to interact with the object</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The different representation: </w:t>
      </w:r>
    </w:p>
    <w:p w:rsidR="00000000" w:rsidDel="00000000" w:rsidP="00000000" w:rsidRDefault="00000000" w:rsidRPr="00000000" w14:paraId="0000009E">
      <w:pPr>
        <w:numPr>
          <w:ilvl w:val="0"/>
          <w:numId w:val="8"/>
        </w:numPr>
        <w:ind w:left="720" w:hanging="360"/>
        <w:rPr>
          <w:u w:val="none"/>
        </w:rPr>
      </w:pPr>
      <w:r w:rsidDel="00000000" w:rsidR="00000000" w:rsidRPr="00000000">
        <w:rPr>
          <w:rtl w:val="0"/>
        </w:rPr>
        <w:t xml:space="preserve">Ventral stream has the </w:t>
      </w:r>
      <w:r w:rsidDel="00000000" w:rsidR="00000000" w:rsidRPr="00000000">
        <w:rPr>
          <w:b w:val="1"/>
          <w:rtl w:val="0"/>
        </w:rPr>
        <w:t xml:space="preserve">allocentric</w:t>
      </w:r>
      <w:r w:rsidDel="00000000" w:rsidR="00000000" w:rsidRPr="00000000">
        <w:rPr>
          <w:rtl w:val="0"/>
        </w:rPr>
        <w:t xml:space="preserve">: object oriented. Focus on the form of an object and isolated from the environment, don’t care where the object is. Have a mental representation of the object (like a cap) isolated from the environment</w:t>
      </w:r>
    </w:p>
    <w:p w:rsidR="00000000" w:rsidDel="00000000" w:rsidP="00000000" w:rsidRDefault="00000000" w:rsidRPr="00000000" w14:paraId="0000009F">
      <w:pPr>
        <w:numPr>
          <w:ilvl w:val="0"/>
          <w:numId w:val="8"/>
        </w:numPr>
        <w:ind w:left="720" w:hanging="360"/>
        <w:rPr>
          <w:u w:val="none"/>
        </w:rPr>
      </w:pPr>
      <w:r w:rsidDel="00000000" w:rsidR="00000000" w:rsidRPr="00000000">
        <w:rPr>
          <w:rtl w:val="0"/>
        </w:rPr>
        <w:t xml:space="preserve">Dorsal stream has the </w:t>
      </w:r>
      <w:r w:rsidDel="00000000" w:rsidR="00000000" w:rsidRPr="00000000">
        <w:rPr>
          <w:b w:val="1"/>
          <w:rtl w:val="0"/>
        </w:rPr>
        <w:t xml:space="preserve">egocentric</w:t>
      </w:r>
      <w:r w:rsidDel="00000000" w:rsidR="00000000" w:rsidRPr="00000000">
        <w:rPr>
          <w:rtl w:val="0"/>
        </w:rPr>
        <w:t xml:space="preserve">: need to know the relative position to me. The different types of representation are created to two different roots. It is stable and maintained in time. Keep information for a longer time. The representation is short live, need to change and update very fast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When we perceive an object we build a representation along the ve</w:t>
      </w:r>
      <w:ins w:author="Michele Ventimiglia" w:id="21" w:date="2022-06-06T14:29:33Z">
        <w:r w:rsidDel="00000000" w:rsidR="00000000" w:rsidRPr="00000000">
          <w:rPr>
            <w:rtl w:val="0"/>
          </w:rPr>
          <w:t xml:space="preserve">ntr</w:t>
        </w:r>
      </w:ins>
      <w:del w:author="Michele Ventimiglia" w:id="21" w:date="2022-06-06T14:29:33Z">
        <w:r w:rsidDel="00000000" w:rsidR="00000000" w:rsidRPr="00000000">
          <w:rPr>
            <w:rtl w:val="0"/>
          </w:rPr>
          <w:delText xml:space="preserve">rb</w:delText>
        </w:r>
      </w:del>
      <w:r w:rsidDel="00000000" w:rsidR="00000000" w:rsidRPr="00000000">
        <w:rPr>
          <w:rtl w:val="0"/>
        </w:rPr>
        <w:t xml:space="preserve">al stream, usually this information reaches consciousness. I am aware of what I see. Not necessarily true along the dorsal stream (all the axioms that we do without being consciously aware).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When you automatize a motor task you are not any time conscious of what you are doing</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In the ventral stream</w:t>
      </w:r>
      <w:ins w:author="Michele Ventimiglia" w:id="22" w:date="2022-06-06T14:29:56Z">
        <w:r w:rsidDel="00000000" w:rsidR="00000000" w:rsidRPr="00000000">
          <w:rPr>
            <w:rtl w:val="0"/>
          </w:rPr>
          <w:t xml:space="preserve"> there is a</w:t>
        </w:r>
      </w:ins>
      <w:r w:rsidDel="00000000" w:rsidR="00000000" w:rsidRPr="00000000">
        <w:rPr>
          <w:rtl w:val="0"/>
        </w:rPr>
        <w:t xml:space="preserve"> faster processing.</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2962275" cy="2095500"/>
            <wp:effectExtent b="0" l="0" r="0" t="0"/>
            <wp:docPr id="23" name="image25.jpg"/>
            <a:graphic>
              <a:graphicData uri="http://schemas.openxmlformats.org/drawingml/2006/picture">
                <pic:pic>
                  <pic:nvPicPr>
                    <pic:cNvPr id="0" name="image25.jpg"/>
                    <pic:cNvPicPr preferRelativeResize="0"/>
                  </pic:nvPicPr>
                  <pic:blipFill>
                    <a:blip r:embed="rId18"/>
                    <a:srcRect b="51249" l="16943" r="31395" t="0"/>
                    <a:stretch>
                      <a:fillRect/>
                    </a:stretch>
                  </pic:blipFill>
                  <pic:spPr>
                    <a:xfrm>
                      <a:off x="0" y="0"/>
                      <a:ext cx="29622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One way to test is to see if we have the </w:t>
      </w:r>
      <w:r w:rsidDel="00000000" w:rsidR="00000000" w:rsidRPr="00000000">
        <w:rPr>
          <w:highlight w:val="yellow"/>
          <w:rtl w:val="0"/>
        </w:rPr>
        <w:t xml:space="preserve">double dissociation</w:t>
      </w:r>
      <w:r w:rsidDel="00000000" w:rsidR="00000000" w:rsidRPr="00000000">
        <w:rPr>
          <w:rtl w:val="0"/>
        </w:rPr>
        <w:t xml:space="preserve">. People having lesions in one type of area but not in another and vice versa.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b w:val="1"/>
          <w:rtl w:val="0"/>
          <w:rPrChange w:author="Michele Ventimiglia" w:id="23" w:date="2022-06-06T14:30:16Z">
            <w:rPr/>
          </w:rPrChange>
        </w:rPr>
        <w:t xml:space="preserve">Optic ataxia</w:t>
      </w:r>
      <w:r w:rsidDel="00000000" w:rsidR="00000000" w:rsidRPr="00000000">
        <w:rPr>
          <w:rtl w:val="0"/>
        </w:rPr>
        <w:t xml:space="preserve">: lesion in posterior parietal cortex. Have a perfect object perception unable to perform task and interact with the object</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4564317" cy="3154321"/>
            <wp:effectExtent b="0" l="0" r="0" t="0"/>
            <wp:docPr id="41" name="image41.jpg"/>
            <a:graphic>
              <a:graphicData uri="http://schemas.openxmlformats.org/drawingml/2006/picture">
                <pic:pic>
                  <pic:nvPicPr>
                    <pic:cNvPr id="0" name="image41.jpg"/>
                    <pic:cNvPicPr preferRelativeResize="0"/>
                  </pic:nvPicPr>
                  <pic:blipFill>
                    <a:blip r:embed="rId19"/>
                    <a:srcRect b="43458" l="19435" r="28405" t="8425"/>
                    <a:stretch>
                      <a:fillRect/>
                    </a:stretch>
                  </pic:blipFill>
                  <pic:spPr>
                    <a:xfrm>
                      <a:off x="0" y="0"/>
                      <a:ext cx="4564317" cy="315432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People with this type of lesion don't perform well to reach and to take an object. Lesions in this stream show deficits in this kind of movement and not in perception.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Some have problems in object recognition because these two roots have a lot of interconnection. We always need to remember that there are a lot of interconnections.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4029075" cy="2838526"/>
            <wp:effectExtent b="0" l="0" r="0" t="0"/>
            <wp:docPr id="33" name="image28.jpg"/>
            <a:graphic>
              <a:graphicData uri="http://schemas.openxmlformats.org/drawingml/2006/picture">
                <pic:pic>
                  <pic:nvPicPr>
                    <pic:cNvPr id="0" name="image28.jpg"/>
                    <pic:cNvPicPr preferRelativeResize="0"/>
                  </pic:nvPicPr>
                  <pic:blipFill>
                    <a:blip r:embed="rId20"/>
                    <a:srcRect b="30824" l="7973" r="21760" t="3102"/>
                    <a:stretch>
                      <a:fillRect/>
                    </a:stretch>
                  </pic:blipFill>
                  <pic:spPr>
                    <a:xfrm>
                      <a:off x="0" y="0"/>
                      <a:ext cx="4029075" cy="283852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You have to test a patient.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3935136" cy="1457936"/>
            <wp:effectExtent b="0" l="0" r="0" t="0"/>
            <wp:docPr id="19" name="image4.jpg"/>
            <a:graphic>
              <a:graphicData uri="http://schemas.openxmlformats.org/drawingml/2006/picture">
                <pic:pic>
                  <pic:nvPicPr>
                    <pic:cNvPr id="0" name="image4.jpg"/>
                    <pic:cNvPicPr preferRelativeResize="0"/>
                  </pic:nvPicPr>
                  <pic:blipFill>
                    <a:blip r:embed="rId21"/>
                    <a:srcRect b="50776" l="20598" r="28737" t="24168"/>
                    <a:stretch>
                      <a:fillRect/>
                    </a:stretch>
                  </pic:blipFill>
                  <pic:spPr>
                    <a:xfrm>
                      <a:off x="0" y="0"/>
                      <a:ext cx="3935136" cy="145793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But she can perform action on the objects correctly.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3371850" cy="2867025"/>
            <wp:effectExtent b="0" l="0" r="0" t="0"/>
            <wp:docPr id="2" name="image9.jpg"/>
            <a:graphic>
              <a:graphicData uri="http://schemas.openxmlformats.org/drawingml/2006/picture">
                <pic:pic>
                  <pic:nvPicPr>
                    <pic:cNvPr id="0" name="image9.jpg"/>
                    <pic:cNvPicPr preferRelativeResize="0"/>
                  </pic:nvPicPr>
                  <pic:blipFill>
                    <a:blip r:embed="rId22"/>
                    <a:srcRect b="26829" l="14950" r="26245" t="6430"/>
                    <a:stretch>
                      <a:fillRect/>
                    </a:stretch>
                  </pic:blipFill>
                  <pic:spPr>
                    <a:xfrm>
                      <a:off x="0" y="0"/>
                      <a:ext cx="33718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Ask the patient to do two task:</w:t>
      </w:r>
    </w:p>
    <w:p w:rsidR="00000000" w:rsidDel="00000000" w:rsidP="00000000" w:rsidRDefault="00000000" w:rsidRPr="00000000" w14:paraId="000000BD">
      <w:pPr>
        <w:numPr>
          <w:ilvl w:val="0"/>
          <w:numId w:val="6"/>
        </w:numPr>
        <w:ind w:left="720" w:hanging="360"/>
        <w:rPr>
          <w:u w:val="none"/>
        </w:rPr>
      </w:pPr>
      <w:r w:rsidDel="00000000" w:rsidR="00000000" w:rsidRPr="00000000">
        <w:rPr>
          <w:rtl w:val="0"/>
        </w:rPr>
        <w:t xml:space="preserve">keep the object in your hand and orient the object in the same orientation of the red light. </w:t>
      </w:r>
    </w:p>
    <w:p w:rsidR="00000000" w:rsidDel="00000000" w:rsidP="00000000" w:rsidRDefault="00000000" w:rsidRPr="00000000" w14:paraId="000000BE">
      <w:pPr>
        <w:numPr>
          <w:ilvl w:val="0"/>
          <w:numId w:val="6"/>
        </w:numPr>
        <w:ind w:left="720" w:hanging="360"/>
        <w:rPr>
          <w:u w:val="none"/>
        </w:rPr>
      </w:pPr>
      <w:r w:rsidDel="00000000" w:rsidR="00000000" w:rsidRPr="00000000">
        <w:rPr>
          <w:rtl w:val="0"/>
        </w:rPr>
        <w:t xml:space="preserve">now thing as the object to insert in the red line. </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t xml:space="preserve">First task (orientation matching):</w:t>
      </w:r>
    </w:p>
    <w:p w:rsidR="00000000" w:rsidDel="00000000" w:rsidP="00000000" w:rsidRDefault="00000000" w:rsidRPr="00000000" w14:paraId="000000C2">
      <w:pPr>
        <w:rPr/>
      </w:pPr>
      <w:r w:rsidDel="00000000" w:rsidR="00000000" w:rsidRPr="00000000">
        <w:rPr/>
        <w:drawing>
          <wp:inline distB="114300" distT="114300" distL="114300" distR="114300">
            <wp:extent cx="3429000" cy="2895600"/>
            <wp:effectExtent b="0" l="0" r="0" t="0"/>
            <wp:docPr id="48" name="image46.jpg"/>
            <a:graphic>
              <a:graphicData uri="http://schemas.openxmlformats.org/drawingml/2006/picture">
                <pic:pic>
                  <pic:nvPicPr>
                    <pic:cNvPr id="0" name="image46.jpg"/>
                    <pic:cNvPicPr preferRelativeResize="0"/>
                  </pic:nvPicPr>
                  <pic:blipFill>
                    <a:blip r:embed="rId23"/>
                    <a:srcRect b="22614" l="5481" r="34717" t="10076"/>
                    <a:stretch>
                      <a:fillRect/>
                    </a:stretch>
                  </pic:blipFill>
                  <pic:spPr>
                    <a:xfrm>
                      <a:off x="0" y="0"/>
                      <a:ext cx="3429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1st row is the D.F patients, 2nd and 3rd are the control subjects</w:t>
      </w:r>
    </w:p>
    <w:p w:rsidR="00000000" w:rsidDel="00000000" w:rsidP="00000000" w:rsidRDefault="00000000" w:rsidRPr="00000000" w14:paraId="000000C4">
      <w:pPr>
        <w:rPr/>
      </w:pPr>
      <w:r w:rsidDel="00000000" w:rsidR="00000000" w:rsidRPr="00000000">
        <w:rPr>
          <w:rtl w:val="0"/>
        </w:rPr>
        <w:t xml:space="preserve">D.F. Has no idea, does the first task complexity random. There is no perception</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3443288" cy="2354197"/>
            <wp:effectExtent b="0" l="0" r="0" t="0"/>
            <wp:docPr id="6" name="image20.jpg"/>
            <a:graphic>
              <a:graphicData uri="http://schemas.openxmlformats.org/drawingml/2006/picture">
                <pic:pic>
                  <pic:nvPicPr>
                    <pic:cNvPr id="0" name="image20.jpg"/>
                    <pic:cNvPicPr preferRelativeResize="0"/>
                  </pic:nvPicPr>
                  <pic:blipFill>
                    <a:blip r:embed="rId24"/>
                    <a:srcRect b="48115" l="17109" r="30897" t="4434"/>
                    <a:stretch>
                      <a:fillRect/>
                    </a:stretch>
                  </pic:blipFill>
                  <pic:spPr>
                    <a:xfrm>
                      <a:off x="0" y="0"/>
                      <a:ext cx="3443288" cy="235419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But if you ask to insert (perform the action) her motion system knows how to do it. This is </w:t>
      </w:r>
      <w:r w:rsidDel="00000000" w:rsidR="00000000" w:rsidRPr="00000000">
        <w:rPr>
          <w:highlight w:val="yellow"/>
          <w:rtl w:val="0"/>
        </w:rPr>
        <w:t xml:space="preserve">visual formalnoxia: inability to perceive, ability to produce an action to visual representation</w:t>
      </w:r>
      <w:r w:rsidDel="00000000" w:rsidR="00000000" w:rsidRPr="00000000">
        <w:rPr>
          <w:rtl w:val="0"/>
        </w:rPr>
        <w:t xml:space="preserv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2924175" cy="1695374"/>
            <wp:effectExtent b="0" l="0" r="0" t="0"/>
            <wp:docPr id="28" name="image33.jpg"/>
            <a:graphic>
              <a:graphicData uri="http://schemas.openxmlformats.org/drawingml/2006/picture">
                <pic:pic>
                  <pic:nvPicPr>
                    <pic:cNvPr id="0" name="image33.jpg"/>
                    <pic:cNvPicPr preferRelativeResize="0"/>
                  </pic:nvPicPr>
                  <pic:blipFill>
                    <a:blip r:embed="rId25"/>
                    <a:srcRect b="45013" l="19767" r="29235" t="15519"/>
                    <a:stretch>
                      <a:fillRect/>
                    </a:stretch>
                  </pic:blipFill>
                  <pic:spPr>
                    <a:xfrm>
                      <a:off x="0" y="0"/>
                      <a:ext cx="2924175" cy="169537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Some people say that it is still lesion study. In the healthy brain can we separate perception and action? One way to study this is with visual illusion</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2895600" cy="1956777"/>
            <wp:effectExtent b="0" l="0" r="0" t="0"/>
            <wp:docPr id="13" name="image14.jpg"/>
            <a:graphic>
              <a:graphicData uri="http://schemas.openxmlformats.org/drawingml/2006/picture">
                <pic:pic>
                  <pic:nvPicPr>
                    <pic:cNvPr id="0" name="image14.jpg"/>
                    <pic:cNvPicPr preferRelativeResize="0"/>
                  </pic:nvPicPr>
                  <pic:blipFill>
                    <a:blip r:embed="rId26"/>
                    <a:srcRect b="42128" l="18604" r="30897" t="12320"/>
                    <a:stretch>
                      <a:fillRect/>
                    </a:stretch>
                  </pic:blipFill>
                  <pic:spPr>
                    <a:xfrm>
                      <a:off x="0" y="0"/>
                      <a:ext cx="2895600" cy="195677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Stimuli that have some kind of properties but our perception is different from reality.</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Our brain knows that it is working in 3D but is starting with a 2D image.</w:t>
      </w:r>
    </w:p>
    <w:p w:rsidR="00000000" w:rsidDel="00000000" w:rsidP="00000000" w:rsidRDefault="00000000" w:rsidRPr="00000000" w14:paraId="000000D3">
      <w:pPr>
        <w:rPr/>
      </w:pPr>
      <w:r w:rsidDel="00000000" w:rsidR="00000000" w:rsidRPr="00000000">
        <w:rPr>
          <w:rtl w:val="0"/>
        </w:rPr>
        <w:t xml:space="preserve">Visual illusion should work for perception. The temporal pathway use this original hypothesis and truth this pathway we have visual illusion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3162300" cy="2606087"/>
            <wp:effectExtent b="0" l="0" r="0" t="0"/>
            <wp:docPr id="26" name="image24.jpg"/>
            <a:graphic>
              <a:graphicData uri="http://schemas.openxmlformats.org/drawingml/2006/picture">
                <pic:pic>
                  <pic:nvPicPr>
                    <pic:cNvPr id="0" name="image24.jpg"/>
                    <pic:cNvPicPr preferRelativeResize="0"/>
                  </pic:nvPicPr>
                  <pic:blipFill>
                    <a:blip r:embed="rId27"/>
                    <a:srcRect b="26943" l="8471" r="36378" t="12329"/>
                    <a:stretch>
                      <a:fillRect/>
                    </a:stretch>
                  </pic:blipFill>
                  <pic:spPr>
                    <a:xfrm>
                      <a:off x="0" y="0"/>
                      <a:ext cx="3162300" cy="260608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b w:val="1"/>
          <w:rtl w:val="0"/>
        </w:rPr>
        <w:t xml:space="preserve">Muller-lyer illusion</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Two lines of the same length</w:t>
      </w:r>
    </w:p>
    <w:p w:rsidR="00000000" w:rsidDel="00000000" w:rsidP="00000000" w:rsidRDefault="00000000" w:rsidRPr="00000000" w14:paraId="000000D9">
      <w:pPr>
        <w:rPr/>
      </w:pPr>
      <w:r w:rsidDel="00000000" w:rsidR="00000000" w:rsidRPr="00000000">
        <w:rPr>
          <w:rtl w:val="0"/>
        </w:rPr>
        <w:t xml:space="preserve">Your perception is that the left one is longer. </w:t>
      </w:r>
    </w:p>
    <w:p w:rsidR="00000000" w:rsidDel="00000000" w:rsidP="00000000" w:rsidRDefault="00000000" w:rsidRPr="00000000" w14:paraId="000000DA">
      <w:pPr>
        <w:rPr/>
      </w:pPr>
      <w:r w:rsidDel="00000000" w:rsidR="00000000" w:rsidRPr="00000000">
        <w:rPr>
          <w:rtl w:val="0"/>
        </w:rPr>
        <w:t xml:space="preserve">Reason maybe is that 3D it looks like a corner</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4070728" cy="3117715"/>
            <wp:effectExtent b="0" l="0" r="0" t="0"/>
            <wp:docPr id="45" name="image43.jpg"/>
            <a:graphic>
              <a:graphicData uri="http://schemas.openxmlformats.org/drawingml/2006/picture">
                <pic:pic>
                  <pic:nvPicPr>
                    <pic:cNvPr id="0" name="image43.jpg"/>
                    <pic:cNvPicPr preferRelativeResize="0"/>
                  </pic:nvPicPr>
                  <pic:blipFill>
                    <a:blip r:embed="rId28"/>
                    <a:srcRect b="41909" l="25249" r="25083" t="7314"/>
                    <a:stretch>
                      <a:fillRect/>
                    </a:stretch>
                  </pic:blipFill>
                  <pic:spPr>
                    <a:xfrm>
                      <a:off x="0" y="0"/>
                      <a:ext cx="4070728" cy="311771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The central circular are same dimension</w:t>
      </w:r>
    </w:p>
    <w:p w:rsidR="00000000" w:rsidDel="00000000" w:rsidP="00000000" w:rsidRDefault="00000000" w:rsidRPr="00000000" w14:paraId="000000E0">
      <w:pPr>
        <w:rPr/>
      </w:pPr>
      <w:r w:rsidDel="00000000" w:rsidR="00000000" w:rsidRPr="00000000">
        <w:rPr>
          <w:rtl w:val="0"/>
        </w:rPr>
        <w:t xml:space="preserve">The perception is that the upper one is larger.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3705225" cy="2667000"/>
            <wp:effectExtent b="0" l="0" r="0" t="0"/>
            <wp:docPr id="8" name="image11.jpg"/>
            <a:graphic>
              <a:graphicData uri="http://schemas.openxmlformats.org/drawingml/2006/picture">
                <pic:pic>
                  <pic:nvPicPr>
                    <pic:cNvPr id="0" name="image11.jpg"/>
                    <pic:cNvPicPr preferRelativeResize="0"/>
                  </pic:nvPicPr>
                  <pic:blipFill>
                    <a:blip r:embed="rId29"/>
                    <a:srcRect b="35698" l="7475" r="27906" t="2217"/>
                    <a:stretch>
                      <a:fillRect/>
                    </a:stretch>
                  </pic:blipFill>
                  <pic:spPr>
                    <a:xfrm>
                      <a:off x="0" y="0"/>
                      <a:ext cx="37052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hyperlink r:id="rId30">
        <w:r w:rsidDel="00000000" w:rsidR="00000000" w:rsidRPr="00000000">
          <w:rPr>
            <w:color w:val="1155cc"/>
            <w:u w:val="single"/>
            <w:rtl w:val="0"/>
          </w:rPr>
          <w:t xml:space="preserve">http://www.richardgregory.org/experiments/video/chaplin.htm</w:t>
        </w:r>
      </w:hyperlink>
      <w:r w:rsidDel="00000000" w:rsidR="00000000" w:rsidRPr="00000000">
        <w:rPr>
          <w:rtl w:val="0"/>
        </w:rPr>
        <w:t xml:space="preserve"> </w:t>
      </w:r>
    </w:p>
    <w:p w:rsidR="00000000" w:rsidDel="00000000" w:rsidP="00000000" w:rsidRDefault="00000000" w:rsidRPr="00000000" w14:paraId="000000E4">
      <w:pPr>
        <w:rPr/>
      </w:pPr>
      <w:r w:rsidDel="00000000" w:rsidR="00000000" w:rsidRPr="00000000">
        <w:rPr>
          <w:rtl w:val="0"/>
        </w:rPr>
        <w:t xml:space="preserve">Trick the visual system that is coming out.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3609975" cy="2110863"/>
            <wp:effectExtent b="0" l="0" r="0" t="0"/>
            <wp:docPr id="25" name="image34.jpg"/>
            <a:graphic>
              <a:graphicData uri="http://schemas.openxmlformats.org/drawingml/2006/picture">
                <pic:pic>
                  <pic:nvPicPr>
                    <pic:cNvPr id="0" name="image34.jpg"/>
                    <pic:cNvPicPr preferRelativeResize="0"/>
                  </pic:nvPicPr>
                  <pic:blipFill>
                    <a:blip r:embed="rId31"/>
                    <a:srcRect b="32730" l="15780" r="21262" t="18068"/>
                    <a:stretch>
                      <a:fillRect/>
                    </a:stretch>
                  </pic:blipFill>
                  <pic:spPr>
                    <a:xfrm>
                      <a:off x="0" y="0"/>
                      <a:ext cx="3609975" cy="211086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3781425" cy="4143375"/>
            <wp:effectExtent b="0" l="0" r="0" t="0"/>
            <wp:docPr id="21"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7814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Experiments that show the interaction of the two systems.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Proprioception: know where our body is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871510" cy="3964205"/>
            <wp:effectExtent b="0" l="0" r="0" t="0"/>
            <wp:docPr id="5" name="image5.jpg"/>
            <a:graphic>
              <a:graphicData uri="http://schemas.openxmlformats.org/drawingml/2006/picture">
                <pic:pic>
                  <pic:nvPicPr>
                    <pic:cNvPr id="0" name="image5.jpg"/>
                    <pic:cNvPicPr preferRelativeResize="0"/>
                  </pic:nvPicPr>
                  <pic:blipFill>
                    <a:blip r:embed="rId33"/>
                    <a:srcRect b="39855" l="17774" r="23089" t="6912"/>
                    <a:stretch>
                      <a:fillRect/>
                    </a:stretch>
                  </pic:blipFill>
                  <pic:spPr>
                    <a:xfrm>
                      <a:off x="0" y="0"/>
                      <a:ext cx="5871510" cy="396420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Perception-action model: still used to explain different findings. Even if there is interaction between the roads we still use it as a framework for two data. The two system are not completely independent</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When you practise with a task</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Three root DSA</w:t>
      </w:r>
    </w:p>
    <w:p w:rsidR="00000000" w:rsidDel="00000000" w:rsidP="00000000" w:rsidRDefault="00000000" w:rsidRPr="00000000" w14:paraId="000000F6">
      <w:pPr>
        <w:numPr>
          <w:ilvl w:val="0"/>
          <w:numId w:val="4"/>
        </w:numPr>
        <w:ind w:left="720" w:hanging="360"/>
        <w:rPr>
          <w:u w:val="none"/>
        </w:rPr>
      </w:pPr>
      <w:ins w:author="Michele Ventimiglia" w:id="24" w:date="2022-06-06T14:43:41Z">
        <w:r w:rsidDel="00000000" w:rsidR="00000000" w:rsidRPr="00000000">
          <w:rPr>
            <w:rtl w:val="0"/>
          </w:rPr>
          <w:t xml:space="preserve">f</w:t>
        </w:r>
      </w:ins>
      <w:r w:rsidDel="00000000" w:rsidR="00000000" w:rsidRPr="00000000">
        <w:rPr>
          <w:rtl w:val="0"/>
        </w:rPr>
        <w:t xml:space="preserve">ast movement</w:t>
      </w:r>
    </w:p>
    <w:p w:rsidR="00000000" w:rsidDel="00000000" w:rsidP="00000000" w:rsidRDefault="00000000" w:rsidRPr="00000000" w14:paraId="000000F7">
      <w:pPr>
        <w:numPr>
          <w:ilvl w:val="0"/>
          <w:numId w:val="4"/>
        </w:numPr>
        <w:ind w:left="720" w:hanging="360"/>
        <w:rPr>
          <w:u w:val="none"/>
        </w:rPr>
      </w:pPr>
      <w:r w:rsidDel="00000000" w:rsidR="00000000" w:rsidRPr="00000000">
        <w:rPr>
          <w:rtl w:val="0"/>
        </w:rPr>
        <w:t xml:space="preserve">Perception</w:t>
      </w:r>
    </w:p>
    <w:p w:rsidR="00000000" w:rsidDel="00000000" w:rsidP="00000000" w:rsidRDefault="00000000" w:rsidRPr="00000000" w14:paraId="000000F8">
      <w:pPr>
        <w:numPr>
          <w:ilvl w:val="0"/>
          <w:numId w:val="4"/>
        </w:numPr>
        <w:ind w:left="720" w:hanging="360"/>
        <w:rPr>
          <w:u w:val="none"/>
        </w:rPr>
      </w:pPr>
      <w:r w:rsidDel="00000000" w:rsidR="00000000" w:rsidRPr="00000000">
        <w:rPr>
          <w:rtl w:val="0"/>
        </w:rPr>
        <w:t xml:space="preserve">+</w:t>
      </w:r>
      <w:commentRangeStart w:id="1"/>
      <w:r w:rsidDel="00000000" w:rsidR="00000000" w:rsidRPr="00000000">
        <w:rPr>
          <w:rtl w:val="0"/>
        </w:rPr>
        <w:t xml:space="preserve">comple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3600450" cy="2590800"/>
            <wp:effectExtent b="0" l="0" r="0" t="0"/>
            <wp:docPr id="30" name="image31.jpg"/>
            <a:graphic>
              <a:graphicData uri="http://schemas.openxmlformats.org/drawingml/2006/picture">
                <pic:pic>
                  <pic:nvPicPr>
                    <pic:cNvPr id="0" name="image31.jpg"/>
                    <pic:cNvPicPr preferRelativeResize="0"/>
                  </pic:nvPicPr>
                  <pic:blipFill>
                    <a:blip r:embed="rId34"/>
                    <a:srcRect b="24048" l="18272" r="18936" t="15614"/>
                    <a:stretch>
                      <a:fillRect/>
                    </a:stretch>
                  </pic:blipFill>
                  <pic:spPr>
                    <a:xfrm>
                      <a:off x="0" y="0"/>
                      <a:ext cx="36004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 first inductive approach is that vision vision bring perception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At the beginning the two roots </w:t>
      </w:r>
      <w:r w:rsidDel="00000000" w:rsidR="00000000" w:rsidRPr="00000000">
        <w:rPr>
          <w:rtl w:val="0"/>
        </w:rPr>
        <w:t xml:space="preserve">were</w:t>
      </w:r>
      <w:r w:rsidDel="00000000" w:rsidR="00000000" w:rsidRPr="00000000">
        <w:rPr>
          <w:rtl w:val="0"/>
        </w:rPr>
        <w:t xml:space="preserve"> supposed that they had no connection.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The two roots commute in different aspect but then everything is put together.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CH 2: </w:t>
      </w:r>
      <w:r w:rsidDel="00000000" w:rsidR="00000000" w:rsidRPr="00000000">
        <w:rPr>
          <w:b w:val="1"/>
          <w:rtl w:val="0"/>
        </w:rPr>
        <w:t xml:space="preserve">colour</w:t>
      </w:r>
      <w:r w:rsidDel="00000000" w:rsidR="00000000" w:rsidRPr="00000000">
        <w:rPr>
          <w:b w:val="1"/>
          <w:rtl w:val="0"/>
        </w:rPr>
        <w:t xml:space="preserve"> perception</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Why </w:t>
      </w:r>
      <w:r w:rsidDel="00000000" w:rsidR="00000000" w:rsidRPr="00000000">
        <w:rPr>
          <w:rtl w:val="0"/>
        </w:rPr>
        <w:t xml:space="preserve">colour</w:t>
      </w:r>
      <w:r w:rsidDel="00000000" w:rsidR="00000000" w:rsidRPr="00000000">
        <w:rPr>
          <w:rtl w:val="0"/>
        </w:rPr>
        <w:t xml:space="preserve">? We can </w:t>
      </w:r>
      <w:r w:rsidDel="00000000" w:rsidR="00000000" w:rsidRPr="00000000">
        <w:rPr>
          <w:rtl w:val="0"/>
        </w:rPr>
        <w:t xml:space="preserve">use the colour</w:t>
      </w:r>
      <w:r w:rsidDel="00000000" w:rsidR="00000000" w:rsidRPr="00000000">
        <w:rPr>
          <w:rtl w:val="0"/>
        </w:rPr>
        <w:t xml:space="preserve"> to discriminate between different aspects.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If we add </w:t>
      </w:r>
      <w:r w:rsidDel="00000000" w:rsidR="00000000" w:rsidRPr="00000000">
        <w:rPr>
          <w:rtl w:val="0"/>
        </w:rPr>
        <w:t xml:space="preserve">colours</w:t>
      </w:r>
      <w:r w:rsidDel="00000000" w:rsidR="00000000" w:rsidRPr="00000000">
        <w:rPr>
          <w:rtl w:val="0"/>
        </w:rPr>
        <w:t xml:space="preserve"> we can see more differences. You can direct more borders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Colour is an experience given by the pattern of light falling on the retina. Objects do not have colour they responds to specific way when hit by light</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Aim of perception is to recognise colour. Without light there is no vision.  We need some source of illumination to see. Most of the object in our environment are not illuminant, need some form of light to see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ins w:author="Michele Ventimiglia" w:id="25" w:date="2022-06-06T14:48:23Z">
        <w:r w:rsidDel="00000000" w:rsidR="00000000" w:rsidRPr="00000000">
          <w:rPr>
            <w:rtl w:val="0"/>
          </w:rPr>
          <w:t xml:space="preserve">Light h</w:t>
        </w:r>
      </w:ins>
      <w:del w:author="Michele Ventimiglia" w:id="25" w:date="2022-06-06T14:48:23Z">
        <w:r w:rsidDel="00000000" w:rsidR="00000000" w:rsidRPr="00000000">
          <w:rPr>
            <w:rtl w:val="0"/>
          </w:rPr>
          <w:delText xml:space="preserve">H</w:delText>
        </w:r>
      </w:del>
      <w:r w:rsidDel="00000000" w:rsidR="00000000" w:rsidRPr="00000000">
        <w:rPr>
          <w:rtl w:val="0"/>
        </w:rPr>
        <w:t xml:space="preserve">it the object </w:t>
      </w:r>
      <w:ins w:author="Michele Ventimiglia" w:id="26" w:date="2022-06-06T14:48:31Z">
        <w:r w:rsidDel="00000000" w:rsidR="00000000" w:rsidRPr="00000000">
          <w:rPr>
            <w:rtl w:val="0"/>
          </w:rPr>
          <w:t xml:space="preserve">whit</w:t>
        </w:r>
      </w:ins>
      <w:del w:author="Michele Ventimiglia" w:id="26" w:date="2022-06-06T14:48:31Z">
        <w:r w:rsidDel="00000000" w:rsidR="00000000" w:rsidRPr="00000000">
          <w:rPr>
            <w:rtl w:val="0"/>
          </w:rPr>
          <w:delText xml:space="preserve">in</w:delText>
        </w:r>
      </w:del>
      <w:r w:rsidDel="00000000" w:rsidR="00000000" w:rsidRPr="00000000">
        <w:rPr>
          <w:rtl w:val="0"/>
        </w:rPr>
        <w:t xml:space="preserve"> a specific angle and </w:t>
      </w:r>
      <w:ins w:author="Michele Ventimiglia" w:id="27" w:date="2022-06-06T14:48:38Z">
        <w:r w:rsidDel="00000000" w:rsidR="00000000" w:rsidRPr="00000000">
          <w:rPr>
            <w:rtl w:val="0"/>
          </w:rPr>
          <w:t xml:space="preserve">it</w:t>
        </w:r>
      </w:ins>
      <w:del w:author="Michele Ventimiglia" w:id="27" w:date="2022-06-06T14:48:38Z">
        <w:r w:rsidDel="00000000" w:rsidR="00000000" w:rsidRPr="00000000">
          <w:rPr>
            <w:rtl w:val="0"/>
          </w:rPr>
          <w:delText xml:space="preserve">they</w:delText>
        </w:r>
      </w:del>
      <w:r w:rsidDel="00000000" w:rsidR="00000000" w:rsidRPr="00000000">
        <w:rPr>
          <w:rtl w:val="0"/>
        </w:rPr>
        <w:t xml:space="preserve"> reflect</w:t>
      </w:r>
      <w:ins w:author="Michele Ventimiglia" w:id="28" w:date="2022-06-06T14:49:07Z">
        <w:r w:rsidDel="00000000" w:rsidR="00000000" w:rsidRPr="00000000">
          <w:rPr>
            <w:rtl w:val="0"/>
          </w:rPr>
          <w:t xml:space="preserve">s</w:t>
        </w:r>
      </w:ins>
      <w:r w:rsidDel="00000000" w:rsidR="00000000" w:rsidRPr="00000000">
        <w:rPr>
          <w:rtl w:val="0"/>
        </w:rPr>
        <w:t xml:space="preserve"> </w:t>
      </w:r>
      <w:ins w:author="Michele Ventimiglia" w:id="29" w:date="2022-06-06T14:48:53Z">
        <w:r w:rsidDel="00000000" w:rsidR="00000000" w:rsidRPr="00000000">
          <w:rPr>
            <w:rtl w:val="0"/>
          </w:rPr>
          <w:t xml:space="preserve">with respect to </w:t>
        </w:r>
      </w:ins>
      <w:del w:author="Michele Ventimiglia" w:id="29" w:date="2022-06-06T14:48:53Z">
        <w:r w:rsidDel="00000000" w:rsidR="00000000" w:rsidRPr="00000000">
          <w:rPr>
            <w:rtl w:val="0"/>
          </w:rPr>
          <w:delText xml:space="preserve">in</w:delText>
        </w:r>
      </w:del>
      <w:r w:rsidDel="00000000" w:rsidR="00000000" w:rsidRPr="00000000">
        <w:rPr>
          <w:rtl w:val="0"/>
        </w:rPr>
        <w:t xml:space="preserve"> a specific axis. Visible light is just a very small ran</w:t>
      </w:r>
      <w:ins w:author="Michele Ventimiglia" w:id="30" w:date="2022-06-06T14:49:21Z">
        <w:r w:rsidDel="00000000" w:rsidR="00000000" w:rsidRPr="00000000">
          <w:rPr>
            <w:rtl w:val="0"/>
          </w:rPr>
          <w:t xml:space="preserve">g</w:t>
        </w:r>
      </w:ins>
      <w:r w:rsidDel="00000000" w:rsidR="00000000" w:rsidRPr="00000000">
        <w:rPr>
          <w:rtl w:val="0"/>
        </w:rPr>
        <w:t xml:space="preserve">e</w:t>
      </w:r>
      <w:ins w:author="Michele Ventimiglia" w:id="31" w:date="2022-06-06T14:49:23Z">
        <w:r w:rsidDel="00000000" w:rsidR="00000000" w:rsidRPr="00000000">
          <w:rPr>
            <w:rtl w:val="0"/>
          </w:rPr>
          <w:t xml:space="preserve">:</w:t>
        </w:r>
      </w:ins>
      <w:r w:rsidDel="00000000" w:rsidR="00000000" w:rsidRPr="00000000">
        <w:rPr>
          <w:rtl w:val="0"/>
        </w:rPr>
        <w:t xml:space="preserve"> 470-700nm is the only wavelengths that our receptors code.</w:t>
      </w:r>
    </w:p>
    <w:p w:rsidR="00000000" w:rsidDel="00000000" w:rsidP="00000000" w:rsidRDefault="00000000" w:rsidRPr="00000000" w14:paraId="00000110">
      <w:pPr>
        <w:rPr/>
      </w:pPr>
      <w:r w:rsidDel="00000000" w:rsidR="00000000" w:rsidRPr="00000000">
        <w:rPr/>
        <w:drawing>
          <wp:inline distB="114300" distT="114300" distL="114300" distR="114300">
            <wp:extent cx="3205163" cy="1311765"/>
            <wp:effectExtent b="0" l="0" r="0" t="0"/>
            <wp:docPr id="16"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205163" cy="131176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The brain build the perception of colour</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3581400" cy="2809875"/>
            <wp:effectExtent b="0" l="0" r="0" t="0"/>
            <wp:docPr id="18" name="image12.jpg"/>
            <a:graphic>
              <a:graphicData uri="http://schemas.openxmlformats.org/drawingml/2006/picture">
                <pic:pic>
                  <pic:nvPicPr>
                    <pic:cNvPr id="0" name="image12.jpg"/>
                    <pic:cNvPicPr preferRelativeResize="0"/>
                  </pic:nvPicPr>
                  <pic:blipFill>
                    <a:blip r:embed="rId36"/>
                    <a:srcRect b="34589" l="16611" r="20930" t="0"/>
                    <a:stretch>
                      <a:fillRect/>
                    </a:stretch>
                  </pic:blipFill>
                  <pic:spPr>
                    <a:xfrm>
                      <a:off x="0" y="0"/>
                      <a:ext cx="35814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If you rotate then very fast. You see colours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2890838" cy="1167672"/>
            <wp:effectExtent b="0" l="0" r="0" t="0"/>
            <wp:docPr id="44" name="image47.jpg"/>
            <a:graphic>
              <a:graphicData uri="http://schemas.openxmlformats.org/drawingml/2006/picture">
                <pic:pic>
                  <pic:nvPicPr>
                    <pic:cNvPr id="0" name="image47.jpg"/>
                    <pic:cNvPicPr preferRelativeResize="0"/>
                  </pic:nvPicPr>
                  <pic:blipFill>
                    <a:blip r:embed="rId37"/>
                    <a:srcRect b="54921" l="22259" r="35382" t="22212"/>
                    <a:stretch>
                      <a:fillRect/>
                    </a:stretch>
                  </pic:blipFill>
                  <pic:spPr>
                    <a:xfrm>
                      <a:off x="0" y="0"/>
                      <a:ext cx="2890838" cy="116767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 pure wavelength around 480nm will be perceived as blue. Each wavelength has associated a given colour (not true in the other way around).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There are colours that are made by mixture of wave lights.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3700463" cy="2288639"/>
            <wp:effectExtent b="0" l="0" r="0" t="0"/>
            <wp:docPr id="46" name="image48.jpg"/>
            <a:graphic>
              <a:graphicData uri="http://schemas.openxmlformats.org/drawingml/2006/picture">
                <pic:pic>
                  <pic:nvPicPr>
                    <pic:cNvPr id="0" name="image48.jpg"/>
                    <pic:cNvPicPr preferRelativeResize="0"/>
                  </pic:nvPicPr>
                  <pic:blipFill>
                    <a:blip r:embed="rId38"/>
                    <a:srcRect b="45898" l="27740" r="30897" t="19955"/>
                    <a:stretch>
                      <a:fillRect/>
                    </a:stretch>
                  </pic:blipFill>
                  <pic:spPr>
                    <a:xfrm>
                      <a:off x="0" y="0"/>
                      <a:ext cx="3700463" cy="228863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Colour is a 3D pavements, ended to distinguish in difference of</w:t>
      </w:r>
    </w:p>
    <w:p w:rsidR="00000000" w:rsidDel="00000000" w:rsidP="00000000" w:rsidRDefault="00000000" w:rsidRPr="00000000" w14:paraId="00000122">
      <w:pPr>
        <w:numPr>
          <w:ilvl w:val="0"/>
          <w:numId w:val="2"/>
        </w:numPr>
        <w:ind w:left="720" w:hanging="360"/>
        <w:rPr>
          <w:u w:val="none"/>
        </w:rPr>
      </w:pPr>
      <w:r w:rsidDel="00000000" w:rsidR="00000000" w:rsidRPr="00000000">
        <w:rPr>
          <w:rtl w:val="0"/>
        </w:rPr>
        <w:t xml:space="preserve">Hue: difference between colours</w:t>
      </w:r>
    </w:p>
    <w:p w:rsidR="00000000" w:rsidDel="00000000" w:rsidP="00000000" w:rsidRDefault="00000000" w:rsidRPr="00000000" w14:paraId="00000123">
      <w:pPr>
        <w:numPr>
          <w:ilvl w:val="0"/>
          <w:numId w:val="2"/>
        </w:numPr>
        <w:ind w:left="720" w:hanging="360"/>
        <w:rPr>
          <w:u w:val="none"/>
        </w:rPr>
      </w:pPr>
      <w:r w:rsidDel="00000000" w:rsidR="00000000" w:rsidRPr="00000000">
        <w:rPr>
          <w:rtl w:val="0"/>
        </w:rPr>
        <w:t xml:space="preserve">Britishness: given a colour we can change the brightness and obtain a different colour. How much light there is. Same distribution of wavelengths but more amount </w:t>
      </w:r>
    </w:p>
    <w:p w:rsidR="00000000" w:rsidDel="00000000" w:rsidP="00000000" w:rsidRDefault="00000000" w:rsidRPr="00000000" w14:paraId="00000124">
      <w:pPr>
        <w:numPr>
          <w:ilvl w:val="0"/>
          <w:numId w:val="2"/>
        </w:numPr>
        <w:ind w:left="720" w:hanging="360"/>
        <w:rPr>
          <w:u w:val="none"/>
        </w:rPr>
      </w:pPr>
      <w:r w:rsidDel="00000000" w:rsidR="00000000" w:rsidRPr="00000000">
        <w:rPr>
          <w:rtl w:val="0"/>
        </w:rPr>
        <w:t xml:space="preserve">Saturation: distinguish if the colour is just one wavelength or others wavelengths, if you add others will become less </w:t>
      </w:r>
      <w:ins w:author="Michele Ventimiglia" w:id="32" w:date="2022-06-06T14:50:32Z">
        <w:r w:rsidDel="00000000" w:rsidR="00000000" w:rsidRPr="00000000">
          <w:rPr>
            <w:rtl w:val="0"/>
          </w:rPr>
          <w:t xml:space="preserve">or</w:t>
        </w:r>
      </w:ins>
      <w:del w:author="Michele Ventimiglia" w:id="32" w:date="2022-06-06T14:50:32Z">
        <w:r w:rsidDel="00000000" w:rsidR="00000000" w:rsidRPr="00000000">
          <w:rPr>
            <w:rtl w:val="0"/>
          </w:rPr>
          <w:delText xml:space="preserve">and</w:delText>
        </w:r>
      </w:del>
      <w:r w:rsidDel="00000000" w:rsidR="00000000" w:rsidRPr="00000000">
        <w:rPr>
          <w:rtl w:val="0"/>
        </w:rPr>
        <w:t xml:space="preserve"> less </w:t>
      </w:r>
      <w:ins w:author="Michele Ventimiglia" w:id="33" w:date="2022-06-06T14:50:37Z">
        <w:r w:rsidDel="00000000" w:rsidR="00000000" w:rsidRPr="00000000">
          <w:rPr>
            <w:rtl w:val="0"/>
          </w:rPr>
          <w:t xml:space="preserve">vivid</w:t>
        </w:r>
      </w:ins>
      <w:del w:author="Michele Ventimiglia" w:id="33" w:date="2022-06-06T14:50:37Z">
        <w:r w:rsidDel="00000000" w:rsidR="00000000" w:rsidRPr="00000000">
          <w:rPr>
            <w:rtl w:val="0"/>
          </w:rPr>
          <w:delText xml:space="preserve">bright</w:delText>
        </w:r>
      </w:del>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These are perceptual properties, if I change intensity of light my perception is not proportional. Our perception is very detailed at the beginning by keep adding light after </w:t>
      </w:r>
      <w:r w:rsidDel="00000000" w:rsidR="00000000" w:rsidRPr="00000000">
        <w:rPr>
          <w:rtl w:val="0"/>
        </w:rPr>
        <w:t xml:space="preserve">a </w:t>
      </w:r>
      <w:r w:rsidDel="00000000" w:rsidR="00000000" w:rsidRPr="00000000">
        <w:rPr>
          <w:rtl w:val="0"/>
        </w:rPr>
        <w:t xml:space="preserve">while it will stop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3729038" cy="2713970"/>
            <wp:effectExtent b="0" l="0" r="0" t="0"/>
            <wp:docPr id="27" name="image26.jpg"/>
            <a:graphic>
              <a:graphicData uri="http://schemas.openxmlformats.org/drawingml/2006/picture">
                <pic:pic>
                  <pic:nvPicPr>
                    <pic:cNvPr id="0" name="image26.jpg"/>
                    <pic:cNvPicPr preferRelativeResize="0"/>
                  </pic:nvPicPr>
                  <pic:blipFill>
                    <a:blip r:embed="rId39"/>
                    <a:srcRect b="31923" l="14617" r="27408" t="11755"/>
                    <a:stretch>
                      <a:fillRect/>
                    </a:stretch>
                  </pic:blipFill>
                  <pic:spPr>
                    <a:xfrm>
                      <a:off x="0" y="0"/>
                      <a:ext cx="3729038" cy="271397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We perceive colours only during the day</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We perceive colours because we have 3 cones: 3 comatic</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Blue cones: preferential respond to blue, they respond to others colour also</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2733675" cy="2790825"/>
            <wp:effectExtent b="0" l="0" r="0" t="0"/>
            <wp:docPr id="39" name="image30.jpg"/>
            <a:graphic>
              <a:graphicData uri="http://schemas.openxmlformats.org/drawingml/2006/picture">
                <pic:pic>
                  <pic:nvPicPr>
                    <pic:cNvPr id="0" name="image30.jpg"/>
                    <pic:cNvPicPr preferRelativeResize="0"/>
                  </pic:nvPicPr>
                  <pic:blipFill>
                    <a:blip r:embed="rId40"/>
                    <a:srcRect b="30376" l="18936" r="33388" t="4656"/>
                    <a:stretch>
                      <a:fillRect/>
                    </a:stretch>
                  </pic:blipFill>
                  <pic:spPr>
                    <a:xfrm>
                      <a:off x="0" y="0"/>
                      <a:ext cx="27336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Single receptor at night</w:t>
      </w:r>
    </w:p>
    <w:p w:rsidR="00000000" w:rsidDel="00000000" w:rsidP="00000000" w:rsidRDefault="00000000" w:rsidRPr="00000000" w14:paraId="00000134">
      <w:pPr>
        <w:rPr/>
      </w:pPr>
      <w:r w:rsidDel="00000000" w:rsidR="00000000" w:rsidRPr="00000000">
        <w:rPr>
          <w:rtl w:val="0"/>
        </w:rPr>
        <w:t xml:space="preserve">But I can find a single photoreceptor that responds with another wavelength. The brain only knows the amount of activity, don’t know the colours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2562225" cy="2476500"/>
            <wp:effectExtent b="0" l="0" r="0" t="0"/>
            <wp:docPr id="38" name="image32.jpg"/>
            <a:graphic>
              <a:graphicData uri="http://schemas.openxmlformats.org/drawingml/2006/picture">
                <pic:pic>
                  <pic:nvPicPr>
                    <pic:cNvPr id="0" name="image32.jpg"/>
                    <pic:cNvPicPr preferRelativeResize="0"/>
                  </pic:nvPicPr>
                  <pic:blipFill>
                    <a:blip r:embed="rId41"/>
                    <a:srcRect b="15801" l="23089" r="32225" t="26559"/>
                    <a:stretch>
                      <a:fillRect/>
                    </a:stretch>
                  </pic:blipFill>
                  <pic:spPr>
                    <a:xfrm>
                      <a:off x="0" y="0"/>
                      <a:ext cx="25622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 can find another light that activate the same photoreceptor at the same amount</w:t>
      </w:r>
    </w:p>
    <w:p w:rsidR="00000000" w:rsidDel="00000000" w:rsidP="00000000" w:rsidRDefault="00000000" w:rsidRPr="00000000" w14:paraId="00000138">
      <w:pPr>
        <w:rPr/>
      </w:pPr>
      <w:r w:rsidDel="00000000" w:rsidR="00000000" w:rsidRPr="00000000">
        <w:rPr>
          <w:rtl w:val="0"/>
        </w:rPr>
        <w:t xml:space="preserve">With one receptor we can not code colour. We can only find intensity (tell if there is or not light)</w:t>
      </w:r>
      <w:ins w:author="Michele Ventimiglia" w:id="34" w:date="2022-06-06T14:51:43Z">
        <w:r w:rsidDel="00000000" w:rsidR="00000000" w:rsidRPr="00000000">
          <w:rPr>
            <w:rtl w:val="0"/>
          </w:rPr>
          <w:t xml:space="preserve">, we see a grey scale.</w:t>
        </w:r>
      </w:ins>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3752850" cy="3028950"/>
            <wp:effectExtent b="0" l="0" r="0" t="0"/>
            <wp:docPr id="37" name="image37.jpg"/>
            <a:graphic>
              <a:graphicData uri="http://schemas.openxmlformats.org/drawingml/2006/picture">
                <pic:pic>
                  <pic:nvPicPr>
                    <pic:cNvPr id="0" name="image37.jpg"/>
                    <pic:cNvPicPr preferRelativeResize="0"/>
                  </pic:nvPicPr>
                  <pic:blipFill>
                    <a:blip r:embed="rId42"/>
                    <a:srcRect b="12860" l="15448" r="19102" t="16629"/>
                    <a:stretch>
                      <a:fillRect/>
                    </a:stretch>
                  </pic:blipFill>
                  <pic:spPr>
                    <a:xfrm>
                      <a:off x="0" y="0"/>
                      <a:ext cx="37528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With 3 photoreceptors we can see colours. We can see many colours with just three photoreceptors. Now looking at the response of just Can </w:t>
      </w:r>
    </w:p>
    <w:p w:rsidR="00000000" w:rsidDel="00000000" w:rsidP="00000000" w:rsidRDefault="00000000" w:rsidRPr="00000000" w14:paraId="0000013C">
      <w:pPr>
        <w:rPr/>
      </w:pPr>
      <w:r w:rsidDel="00000000" w:rsidR="00000000" w:rsidRPr="00000000">
        <w:rPr/>
        <w:drawing>
          <wp:inline distB="114300" distT="114300" distL="114300" distR="114300">
            <wp:extent cx="4191000" cy="2020987"/>
            <wp:effectExtent b="0" l="0" r="0" t="0"/>
            <wp:docPr id="34" name="image27.jpg"/>
            <a:graphic>
              <a:graphicData uri="http://schemas.openxmlformats.org/drawingml/2006/picture">
                <pic:pic>
                  <pic:nvPicPr>
                    <pic:cNvPr id="0" name="image27.jpg"/>
                    <pic:cNvPicPr preferRelativeResize="0"/>
                  </pic:nvPicPr>
                  <pic:blipFill>
                    <a:blip r:embed="rId43"/>
                    <a:srcRect b="23007" l="20598" r="6312" t="29972"/>
                    <a:stretch>
                      <a:fillRect/>
                    </a:stretch>
                  </pic:blipFill>
                  <pic:spPr>
                    <a:xfrm>
                      <a:off x="0" y="0"/>
                      <a:ext cx="4191000" cy="202098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If I go to a physics lab and I create a light that have only one wavelength physical they are different but I can’t perceive the difference.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3810000" cy="2314575"/>
            <wp:effectExtent b="0" l="0" r="0" t="0"/>
            <wp:docPr id="7" name="image6.jpg"/>
            <a:graphic>
              <a:graphicData uri="http://schemas.openxmlformats.org/drawingml/2006/picture">
                <pic:pic>
                  <pic:nvPicPr>
                    <pic:cNvPr id="0" name="image6.jpg"/>
                    <pic:cNvPicPr preferRelativeResize="0"/>
                  </pic:nvPicPr>
                  <pic:blipFill>
                    <a:blip r:embed="rId44"/>
                    <a:srcRect b="21729" l="0" r="33554" t="24390"/>
                    <a:stretch>
                      <a:fillRect/>
                    </a:stretch>
                  </pic:blipFill>
                  <pic:spPr>
                    <a:xfrm>
                      <a:off x="0" y="0"/>
                      <a:ext cx="38100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White light activates all the receptors in the same way.</w:t>
      </w:r>
    </w:p>
    <w:p w:rsidR="00000000" w:rsidDel="00000000" w:rsidP="00000000" w:rsidRDefault="00000000" w:rsidRPr="00000000" w14:paraId="00000143">
      <w:pPr>
        <w:rPr/>
      </w:pPr>
      <w:r w:rsidDel="00000000" w:rsidR="00000000" w:rsidRPr="00000000">
        <w:rPr>
          <w:rtl w:val="0"/>
        </w:rPr>
        <w:t xml:space="preserve">Black</w:t>
      </w:r>
      <w:ins w:author="Michele Ventimiglia" w:id="35" w:date="2022-06-06T14:53:10Z">
        <w:r w:rsidDel="00000000" w:rsidR="00000000" w:rsidRPr="00000000">
          <w:rPr>
            <w:rtl w:val="0"/>
          </w:rPr>
          <w:t xml:space="preserve">:</w:t>
        </w:r>
      </w:ins>
      <w:r w:rsidDel="00000000" w:rsidR="00000000" w:rsidRPr="00000000">
        <w:rPr>
          <w:rtl w:val="0"/>
        </w:rPr>
        <w:t xml:space="preserve"> no light </w:t>
      </w:r>
      <w:ins w:author="Michele Ventimiglia" w:id="36" w:date="2022-06-06T14:53:18Z">
        <w:r w:rsidDel="00000000" w:rsidR="00000000" w:rsidRPr="00000000">
          <w:rPr>
            <w:rtl w:val="0"/>
          </w:rPr>
          <w:t xml:space="preserve">so</w:t>
        </w:r>
      </w:ins>
      <w:del w:author="Michele Ventimiglia" w:id="36" w:date="2022-06-06T14:53:18Z">
        <w:r w:rsidDel="00000000" w:rsidR="00000000" w:rsidRPr="00000000">
          <w:rPr>
            <w:rtl w:val="0"/>
          </w:rPr>
          <w:delText xml:space="preserve">and</w:delText>
        </w:r>
      </w:del>
      <w:r w:rsidDel="00000000" w:rsidR="00000000" w:rsidRPr="00000000">
        <w:rPr>
          <w:rtl w:val="0"/>
        </w:rPr>
        <w:t xml:space="preserve"> there is no activation</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Three chromatic vision:</w:t>
      </w:r>
    </w:p>
    <w:p w:rsidR="00000000" w:rsidDel="00000000" w:rsidP="00000000" w:rsidRDefault="00000000" w:rsidRPr="00000000" w14:paraId="00000147">
      <w:pPr>
        <w:rPr/>
      </w:pPr>
      <w:r w:rsidDel="00000000" w:rsidR="00000000" w:rsidRPr="00000000">
        <w:rPr>
          <w:rtl w:val="0"/>
        </w:rPr>
        <w:t xml:space="preserve">No clue we had three photorecep</w:t>
      </w:r>
      <w:r w:rsidDel="00000000" w:rsidR="00000000" w:rsidRPr="00000000">
        <w:rPr>
          <w:rtl w:val="0"/>
        </w:rPr>
        <w:t xml:space="preserve">tors</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2838450" cy="1652062"/>
            <wp:effectExtent b="0" l="0" r="0" t="0"/>
            <wp:docPr id="29" name="image35.jpg"/>
            <a:graphic>
              <a:graphicData uri="http://schemas.openxmlformats.org/drawingml/2006/picture">
                <pic:pic>
                  <pic:nvPicPr>
                    <pic:cNvPr id="0" name="image35.jpg"/>
                    <pic:cNvPicPr preferRelativeResize="0"/>
                  </pic:nvPicPr>
                  <pic:blipFill>
                    <a:blip r:embed="rId45"/>
                    <a:srcRect b="44416" l="23255" r="27242" t="17171"/>
                    <a:stretch>
                      <a:fillRect/>
                    </a:stretch>
                  </pic:blipFill>
                  <pic:spPr>
                    <a:xfrm>
                      <a:off x="0" y="0"/>
                      <a:ext cx="2838450" cy="1652062"/>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After a while of focusing on the cross you will see the colours inverted</w:t>
      </w:r>
    </w:p>
    <w:p w:rsidR="00000000" w:rsidDel="00000000" w:rsidP="00000000" w:rsidRDefault="00000000" w:rsidRPr="00000000" w14:paraId="0000014B">
      <w:pPr>
        <w:rPr/>
      </w:pPr>
      <w:r w:rsidDel="00000000" w:rsidR="00000000" w:rsidRPr="00000000">
        <w:rPr>
          <w:rtl w:val="0"/>
        </w:rPr>
        <w:t xml:space="preserve">One property is adaptation: we need to save energy. If keep answering at the same time save energy</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See colour inverted. There is no reason. </w:t>
      </w:r>
    </w:p>
    <w:p w:rsidR="00000000" w:rsidDel="00000000" w:rsidP="00000000" w:rsidRDefault="00000000" w:rsidRPr="00000000" w14:paraId="0000014E">
      <w:pPr>
        <w:rPr/>
      </w:pPr>
      <w:r w:rsidDel="00000000" w:rsidR="00000000" w:rsidRPr="00000000">
        <w:rPr/>
        <w:drawing>
          <wp:inline distB="114300" distT="114300" distL="114300" distR="114300">
            <wp:extent cx="3357563" cy="1396369"/>
            <wp:effectExtent b="0" l="0" r="0" t="0"/>
            <wp:docPr id="47" name="image44.jpg"/>
            <a:graphic>
              <a:graphicData uri="http://schemas.openxmlformats.org/drawingml/2006/picture">
                <pic:pic>
                  <pic:nvPicPr>
                    <pic:cNvPr id="0" name="image44.jpg"/>
                    <pic:cNvPicPr preferRelativeResize="0"/>
                  </pic:nvPicPr>
                  <pic:blipFill>
                    <a:blip r:embed="rId46"/>
                    <a:srcRect b="38657" l="4318" r="24584" t="21826"/>
                    <a:stretch>
                      <a:fillRect/>
                    </a:stretch>
                  </pic:blipFill>
                  <pic:spPr>
                    <a:xfrm>
                      <a:off x="0" y="0"/>
                      <a:ext cx="3357563" cy="139636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No photoreceptors for yellow.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3138488" cy="2383778"/>
            <wp:effectExtent b="0" l="0" r="0" t="0"/>
            <wp:docPr id="9" name="image8.jpg"/>
            <a:graphic>
              <a:graphicData uri="http://schemas.openxmlformats.org/drawingml/2006/picture">
                <pic:pic>
                  <pic:nvPicPr>
                    <pic:cNvPr id="0" name="image8.jpg"/>
                    <pic:cNvPicPr preferRelativeResize="0"/>
                  </pic:nvPicPr>
                  <pic:blipFill>
                    <a:blip r:embed="rId47"/>
                    <a:srcRect b="32150" l="12624" r="30730" t="10421"/>
                    <a:stretch>
                      <a:fillRect/>
                    </a:stretch>
                  </pic:blipFill>
                  <pic:spPr>
                    <a:xfrm>
                      <a:off x="0" y="0"/>
                      <a:ext cx="3138488" cy="238377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There are three cones (red, green</w:t>
      </w:r>
      <w:ins w:author="Michele Ventimiglia" w:id="37" w:date="2022-06-06T14:53:39Z">
        <w:r w:rsidDel="00000000" w:rsidR="00000000" w:rsidRPr="00000000">
          <w:rPr>
            <w:rtl w:val="0"/>
          </w:rPr>
          <w:t xml:space="preserve">,</w:t>
        </w:r>
      </w:ins>
      <w:r w:rsidDel="00000000" w:rsidR="00000000" w:rsidRPr="00000000">
        <w:rPr>
          <w:rtl w:val="0"/>
        </w:rPr>
        <w:t xml:space="preserve"> bue)</w:t>
      </w:r>
    </w:p>
    <w:p w:rsidR="00000000" w:rsidDel="00000000" w:rsidP="00000000" w:rsidRDefault="00000000" w:rsidRPr="00000000" w14:paraId="00000154">
      <w:pPr>
        <w:rPr/>
      </w:pPr>
      <w:r w:rsidDel="00000000" w:rsidR="00000000" w:rsidRPr="00000000">
        <w:rPr>
          <w:rtl w:val="0"/>
        </w:rPr>
        <w:t xml:space="preserve">Three types of opponent (red-green, blue-yellow, light-dark) given from different combinations of responses from photoreceptors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Already at the level of the retina there is no photo camera</w:t>
      </w:r>
    </w:p>
    <w:p w:rsidR="00000000" w:rsidDel="00000000" w:rsidP="00000000" w:rsidRDefault="00000000" w:rsidRPr="00000000" w14:paraId="00000157">
      <w:pPr>
        <w:rPr/>
      </w:pPr>
      <w:r w:rsidDel="00000000" w:rsidR="00000000" w:rsidRPr="00000000">
        <w:rPr/>
        <w:drawing>
          <wp:inline distB="114300" distT="114300" distL="114300" distR="114300">
            <wp:extent cx="3300413" cy="2278641"/>
            <wp:effectExtent b="0" l="0" r="0" t="0"/>
            <wp:docPr id="24" name="image29.jpg"/>
            <a:graphic>
              <a:graphicData uri="http://schemas.openxmlformats.org/drawingml/2006/picture">
                <pic:pic>
                  <pic:nvPicPr>
                    <pic:cNvPr id="0" name="image29.jpg"/>
                    <pic:cNvPicPr preferRelativeResize="0"/>
                  </pic:nvPicPr>
                  <pic:blipFill>
                    <a:blip r:embed="rId48"/>
                    <a:srcRect b="35169" l="9634" r="29734" t="8966"/>
                    <a:stretch>
                      <a:fillRect/>
                    </a:stretch>
                  </pic:blipFill>
                  <pic:spPr>
                    <a:xfrm>
                      <a:off x="0" y="0"/>
                      <a:ext cx="3300413" cy="227864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Huge problem: what we want is to compute the properties of a surface, each surface has different properties.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Fonts w:ascii="Arial Unicode MS" w:cs="Arial Unicode MS" w:eastAsia="Arial Unicode MS" w:hAnsi="Arial Unicode MS"/>
          <w:rtl w:val="0"/>
        </w:rPr>
        <w:t xml:space="preserve">The light coming from the sun and from the different artificial sources is not pure white. I can have the same sources illuminated by two different illuminance: ↓  </w:t>
      </w:r>
    </w:p>
    <w:p w:rsidR="00000000" w:rsidDel="00000000" w:rsidP="00000000" w:rsidRDefault="00000000" w:rsidRPr="00000000" w14:paraId="0000015B">
      <w:pPr>
        <w:rPr/>
      </w:pPr>
      <w:r w:rsidDel="00000000" w:rsidR="00000000" w:rsidRPr="00000000">
        <w:rPr/>
        <w:drawing>
          <wp:inline distB="114300" distT="114300" distL="114300" distR="114300">
            <wp:extent cx="4410075" cy="1504950"/>
            <wp:effectExtent b="0" l="0" r="0" t="0"/>
            <wp:docPr id="1" name="image13.jpg"/>
            <a:graphic>
              <a:graphicData uri="http://schemas.openxmlformats.org/drawingml/2006/picture">
                <pic:pic>
                  <pic:nvPicPr>
                    <pic:cNvPr id="0" name="image13.jpg"/>
                    <pic:cNvPicPr preferRelativeResize="0"/>
                  </pic:nvPicPr>
                  <pic:blipFill>
                    <a:blip r:embed="rId49"/>
                    <a:srcRect b="26698" l="11295" r="11794" t="38228"/>
                    <a:stretch>
                      <a:fillRect/>
                    </a:stretch>
                  </pic:blipFill>
                  <pic:spPr>
                    <a:xfrm>
                      <a:off x="0" y="0"/>
                      <a:ext cx="44100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Same object but different responses depending on the light. We need to find a way to discount the illuminance and try to find the real illumination about the surface. </w:t>
      </w:r>
      <w:r w:rsidDel="00000000" w:rsidR="00000000" w:rsidRPr="00000000">
        <w:rPr/>
        <w:drawing>
          <wp:inline distB="114300" distT="114300" distL="114300" distR="114300">
            <wp:extent cx="3926889" cy="2614613"/>
            <wp:effectExtent b="0" l="0" r="0" t="0"/>
            <wp:docPr id="49" name="image49.jpg"/>
            <a:graphic>
              <a:graphicData uri="http://schemas.openxmlformats.org/drawingml/2006/picture">
                <pic:pic>
                  <pic:nvPicPr>
                    <pic:cNvPr id="0" name="image49.jpg"/>
                    <pic:cNvPicPr preferRelativeResize="0"/>
                  </pic:nvPicPr>
                  <pic:blipFill>
                    <a:blip r:embed="rId50"/>
                    <a:srcRect b="24168" l="15282" r="12956" t="12195"/>
                    <a:stretch>
                      <a:fillRect/>
                    </a:stretch>
                  </pic:blipFill>
                  <pic:spPr>
                    <a:xfrm>
                      <a:off x="0" y="0"/>
                      <a:ext cx="3926889"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We need to </w:t>
      </w:r>
      <w:r w:rsidDel="00000000" w:rsidR="00000000" w:rsidRPr="00000000">
        <w:rPr>
          <w:b w:val="1"/>
          <w:rtl w:val="0"/>
        </w:rPr>
        <w:t xml:space="preserve">compute colour constancy</w:t>
      </w:r>
      <w:r w:rsidDel="00000000" w:rsidR="00000000" w:rsidRPr="00000000">
        <w:rPr>
          <w:rtl w:val="0"/>
        </w:rPr>
        <w:t xml:space="preserve">: giving the person the same perception given the same object</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There is a lot of computation that the brain do for computing colour constancies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2895600" cy="1695450"/>
            <wp:effectExtent b="0" l="0" r="0" t="0"/>
            <wp:docPr id="17" name="image18.jpg"/>
            <a:graphic>
              <a:graphicData uri="http://schemas.openxmlformats.org/drawingml/2006/picture">
                <pic:pic>
                  <pic:nvPicPr>
                    <pic:cNvPr id="0" name="image18.jpg"/>
                    <pic:cNvPicPr preferRelativeResize="0"/>
                  </pic:nvPicPr>
                  <pic:blipFill>
                    <a:blip r:embed="rId51"/>
                    <a:srcRect b="38231" l="24584" r="24916" t="22258"/>
                    <a:stretch>
                      <a:fillRect/>
                    </a:stretch>
                  </pic:blipFill>
                  <pic:spPr>
                    <a:xfrm>
                      <a:off x="0" y="0"/>
                      <a:ext cx="28956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Go to the </w:t>
      </w:r>
      <w:ins w:author="Michele Ventimiglia" w:id="38" w:date="2022-06-06T14:55:39Z">
        <w:r w:rsidDel="00000000" w:rsidR="00000000" w:rsidRPr="00000000">
          <w:rPr>
            <w:rtl w:val="0"/>
          </w:rPr>
          <w:t xml:space="preserve">brightest</w:t>
        </w:r>
      </w:ins>
      <w:del w:author="Michele Ventimiglia" w:id="38" w:date="2022-06-06T14:55:39Z">
        <w:r w:rsidDel="00000000" w:rsidR="00000000" w:rsidRPr="00000000">
          <w:rPr>
            <w:rtl w:val="0"/>
          </w:rPr>
          <w:delText xml:space="preserve">britches (più chiaro)</w:delText>
        </w:r>
      </w:del>
      <w:r w:rsidDel="00000000" w:rsidR="00000000" w:rsidRPr="00000000">
        <w:rPr>
          <w:rtl w:val="0"/>
        </w:rPr>
        <w:t xml:space="preserve"> spot. Ipothesys that is white. White should be reflecting exactly the luminant. </w:t>
      </w:r>
    </w:p>
    <w:p w:rsidR="00000000" w:rsidDel="00000000" w:rsidP="00000000" w:rsidRDefault="00000000" w:rsidRPr="00000000" w14:paraId="00000164">
      <w:pPr>
        <w:rPr/>
      </w:pPr>
      <w:r w:rsidDel="00000000" w:rsidR="00000000" w:rsidRPr="00000000">
        <w:rPr>
          <w:rtl w:val="0"/>
        </w:rPr>
        <w:t xml:space="preserve">Adapting, if you add others wither spot our brain will recalibrate</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2905125" cy="2105025"/>
            <wp:effectExtent b="0" l="0" r="0" t="0"/>
            <wp:docPr id="4" name="image3.jpg"/>
            <a:graphic>
              <a:graphicData uri="http://schemas.openxmlformats.org/drawingml/2006/picture">
                <pic:pic>
                  <pic:nvPicPr>
                    <pic:cNvPr id="0" name="image3.jpg"/>
                    <pic:cNvPicPr preferRelativeResize="0"/>
                  </pic:nvPicPr>
                  <pic:blipFill>
                    <a:blip r:embed="rId52"/>
                    <a:srcRect b="39557" l="29235" r="20099" t="11399"/>
                    <a:stretch>
                      <a:fillRect/>
                    </a:stretch>
                  </pic:blipFill>
                  <pic:spPr>
                    <a:xfrm>
                      <a:off x="0" y="0"/>
                      <a:ext cx="29051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b w:val="1"/>
          <w:rtl w:val="0"/>
        </w:rPr>
        <w:t xml:space="preserve">Familiarity</w:t>
      </w:r>
      <w:r w:rsidDel="00000000" w:rsidR="00000000" w:rsidRPr="00000000">
        <w:rPr>
          <w:rtl w:val="0"/>
        </w:rPr>
        <w:t xml:space="preserve">: If you know the colour one one object your system adapts to that. Your experience influences your perception. </w:t>
      </w:r>
    </w:p>
    <w:p w:rsidR="00000000" w:rsidDel="00000000" w:rsidP="00000000" w:rsidRDefault="00000000" w:rsidRPr="00000000" w14:paraId="00000168">
      <w:pPr>
        <w:rPr/>
      </w:pPr>
      <w:r w:rsidDel="00000000" w:rsidR="00000000" w:rsidRPr="00000000">
        <w:rPr>
          <w:rtl w:val="0"/>
        </w:rPr>
        <w:t xml:space="preserve">You see bananas more yellow that what they are</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It is not very clear </w:t>
      </w:r>
      <w:r w:rsidDel="00000000" w:rsidR="00000000" w:rsidRPr="00000000">
        <w:rPr>
          <w:rtl w:val="0"/>
        </w:rPr>
        <w:t xml:space="preserve">how does this</w:t>
      </w:r>
      <w:r w:rsidDel="00000000" w:rsidR="00000000" w:rsidRPr="00000000">
        <w:rPr>
          <w:rtl w:val="0"/>
        </w:rPr>
        <w:t xml:space="preserve"> information is combined. Most of the information that we use is in lab testing.</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There is less colour constancy when we ask people what colour it is, but more when we ask a judgement.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3257550" cy="2438400"/>
            <wp:effectExtent b="0" l="0" r="0" t="0"/>
            <wp:docPr id="31" name="image38.jpg"/>
            <a:graphic>
              <a:graphicData uri="http://schemas.openxmlformats.org/drawingml/2006/picture">
                <pic:pic>
                  <pic:nvPicPr>
                    <pic:cNvPr id="0" name="image38.jpg"/>
                    <pic:cNvPicPr preferRelativeResize="0"/>
                  </pic:nvPicPr>
                  <pic:blipFill>
                    <a:blip r:embed="rId53"/>
                    <a:srcRect b="19512" l="15282" r="27906" t="23725"/>
                    <a:stretch>
                      <a:fillRect/>
                    </a:stretch>
                  </pic:blipFill>
                  <pic:spPr>
                    <a:xfrm>
                      <a:off x="0" y="0"/>
                      <a:ext cx="32575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3676650" cy="1994174"/>
            <wp:effectExtent b="0" l="0" r="0" t="0"/>
            <wp:docPr id="43" name="image45.jpg"/>
            <a:graphic>
              <a:graphicData uri="http://schemas.openxmlformats.org/drawingml/2006/picture">
                <pic:pic>
                  <pic:nvPicPr>
                    <pic:cNvPr id="0" name="image45.jpg"/>
                    <pic:cNvPicPr preferRelativeResize="0"/>
                  </pic:nvPicPr>
                  <pic:blipFill>
                    <a:blip r:embed="rId54"/>
                    <a:srcRect b="26941" l="15282" r="20598" t="26687"/>
                    <a:stretch>
                      <a:fillRect/>
                    </a:stretch>
                  </pic:blipFill>
                  <pic:spPr>
                    <a:xfrm>
                      <a:off x="0" y="0"/>
                      <a:ext cx="3676650" cy="1994174"/>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Same colour. Why there is such a different perception is the illuminance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The system is working very hard. </w:t>
      </w:r>
    </w:p>
    <w:p w:rsidR="00000000" w:rsidDel="00000000" w:rsidP="00000000" w:rsidRDefault="00000000" w:rsidRPr="00000000" w14:paraId="00000173">
      <w:pPr>
        <w:rPr/>
      </w:pPr>
      <w:r w:rsidDel="00000000" w:rsidR="00000000" w:rsidRPr="00000000">
        <w:rPr/>
        <w:drawing>
          <wp:inline distB="114300" distT="114300" distL="114300" distR="114300">
            <wp:extent cx="2943225" cy="2647950"/>
            <wp:effectExtent b="0" l="0" r="0" t="0"/>
            <wp:docPr id="3" name="image17.jpg"/>
            <a:graphic>
              <a:graphicData uri="http://schemas.openxmlformats.org/drawingml/2006/picture">
                <pic:pic>
                  <pic:nvPicPr>
                    <pic:cNvPr id="0" name="image17.jpg"/>
                    <pic:cNvPicPr preferRelativeResize="0"/>
                  </pic:nvPicPr>
                  <pic:blipFill>
                    <a:blip r:embed="rId55"/>
                    <a:srcRect b="24611" l="24750" r="23920" t="13747"/>
                    <a:stretch>
                      <a:fillRect/>
                    </a:stretch>
                  </pic:blipFill>
                  <pic:spPr>
                    <a:xfrm>
                      <a:off x="0" y="0"/>
                      <a:ext cx="2943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The colour of the pieces are the same but the perception is completely different</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3200400" cy="2371725"/>
            <wp:effectExtent b="0" l="0" r="0" t="0"/>
            <wp:docPr id="15" name="image22.jpg"/>
            <a:graphic>
              <a:graphicData uri="http://schemas.openxmlformats.org/drawingml/2006/picture">
                <pic:pic>
                  <pic:nvPicPr>
                    <pic:cNvPr id="0" name="image22.jpg"/>
                    <pic:cNvPicPr preferRelativeResize="0"/>
                  </pic:nvPicPr>
                  <pic:blipFill>
                    <a:blip r:embed="rId56"/>
                    <a:srcRect b="25055" l="8637" r="35548" t="19733"/>
                    <a:stretch>
                      <a:fillRect/>
                    </a:stretch>
                  </pic:blipFill>
                  <pic:spPr>
                    <a:xfrm>
                      <a:off x="0" y="0"/>
                      <a:ext cx="32004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One of the example whew colour constancy doesn’t work</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colours is interpretation</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ichele Ventimiglia" w:id="1" w:date="2022-06-06T14:45:24Z">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Michele Ventimiglia" w:id="0" w:date="2022-06-06T14:22:09Z">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jpg"/><Relationship Id="rId42" Type="http://schemas.openxmlformats.org/officeDocument/2006/relationships/image" Target="media/image37.jpg"/><Relationship Id="rId41" Type="http://schemas.openxmlformats.org/officeDocument/2006/relationships/image" Target="media/image32.jpg"/><Relationship Id="rId44" Type="http://schemas.openxmlformats.org/officeDocument/2006/relationships/image" Target="media/image6.jpg"/><Relationship Id="rId43" Type="http://schemas.openxmlformats.org/officeDocument/2006/relationships/image" Target="media/image27.jpg"/><Relationship Id="rId46" Type="http://schemas.openxmlformats.org/officeDocument/2006/relationships/image" Target="media/image44.jpg"/><Relationship Id="rId45" Type="http://schemas.openxmlformats.org/officeDocument/2006/relationships/image" Target="media/image35.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jpg"/><Relationship Id="rId48" Type="http://schemas.openxmlformats.org/officeDocument/2006/relationships/image" Target="media/image29.jpg"/><Relationship Id="rId47" Type="http://schemas.openxmlformats.org/officeDocument/2006/relationships/image" Target="media/image8.jpg"/><Relationship Id="rId49" Type="http://schemas.openxmlformats.org/officeDocument/2006/relationships/image" Target="media/image13.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2.jpg"/><Relationship Id="rId8" Type="http://schemas.openxmlformats.org/officeDocument/2006/relationships/image" Target="media/image19.jpg"/><Relationship Id="rId31" Type="http://schemas.openxmlformats.org/officeDocument/2006/relationships/image" Target="media/image34.jpg"/><Relationship Id="rId30" Type="http://schemas.openxmlformats.org/officeDocument/2006/relationships/hyperlink" Target="http://www.richardgregory.org/experiments/video/chaplin.htm" TargetMode="External"/><Relationship Id="rId33" Type="http://schemas.openxmlformats.org/officeDocument/2006/relationships/image" Target="media/image5.jpg"/><Relationship Id="rId32" Type="http://schemas.openxmlformats.org/officeDocument/2006/relationships/image" Target="media/image2.png"/><Relationship Id="rId35" Type="http://schemas.openxmlformats.org/officeDocument/2006/relationships/image" Target="media/image1.png"/><Relationship Id="rId34" Type="http://schemas.openxmlformats.org/officeDocument/2006/relationships/image" Target="media/image31.jpg"/><Relationship Id="rId37" Type="http://schemas.openxmlformats.org/officeDocument/2006/relationships/image" Target="media/image47.jpg"/><Relationship Id="rId36" Type="http://schemas.openxmlformats.org/officeDocument/2006/relationships/image" Target="media/image12.jpg"/><Relationship Id="rId39" Type="http://schemas.openxmlformats.org/officeDocument/2006/relationships/image" Target="media/image26.jpg"/><Relationship Id="rId38" Type="http://schemas.openxmlformats.org/officeDocument/2006/relationships/image" Target="media/image48.jpg"/><Relationship Id="rId20" Type="http://schemas.openxmlformats.org/officeDocument/2006/relationships/image" Target="media/image28.jpg"/><Relationship Id="rId22" Type="http://schemas.openxmlformats.org/officeDocument/2006/relationships/image" Target="media/image9.jpg"/><Relationship Id="rId21" Type="http://schemas.openxmlformats.org/officeDocument/2006/relationships/image" Target="media/image4.jpg"/><Relationship Id="rId24" Type="http://schemas.openxmlformats.org/officeDocument/2006/relationships/image" Target="media/image20.jpg"/><Relationship Id="rId23" Type="http://schemas.openxmlformats.org/officeDocument/2006/relationships/image" Target="media/image46.jpg"/><Relationship Id="rId26" Type="http://schemas.openxmlformats.org/officeDocument/2006/relationships/image" Target="media/image14.jpg"/><Relationship Id="rId25" Type="http://schemas.openxmlformats.org/officeDocument/2006/relationships/image" Target="media/image33.jpg"/><Relationship Id="rId28" Type="http://schemas.openxmlformats.org/officeDocument/2006/relationships/image" Target="media/image43.jpg"/><Relationship Id="rId27" Type="http://schemas.openxmlformats.org/officeDocument/2006/relationships/image" Target="media/image24.jpg"/><Relationship Id="rId29" Type="http://schemas.openxmlformats.org/officeDocument/2006/relationships/image" Target="media/image11.jpg"/><Relationship Id="rId51" Type="http://schemas.openxmlformats.org/officeDocument/2006/relationships/image" Target="media/image18.jpg"/><Relationship Id="rId50" Type="http://schemas.openxmlformats.org/officeDocument/2006/relationships/image" Target="media/image49.jpg"/><Relationship Id="rId53" Type="http://schemas.openxmlformats.org/officeDocument/2006/relationships/image" Target="media/image38.jpg"/><Relationship Id="rId52" Type="http://schemas.openxmlformats.org/officeDocument/2006/relationships/image" Target="media/image3.jpg"/><Relationship Id="rId11" Type="http://schemas.openxmlformats.org/officeDocument/2006/relationships/image" Target="media/image16.jpg"/><Relationship Id="rId55" Type="http://schemas.openxmlformats.org/officeDocument/2006/relationships/image" Target="media/image17.jpg"/><Relationship Id="rId10" Type="http://schemas.openxmlformats.org/officeDocument/2006/relationships/image" Target="media/image39.jpg"/><Relationship Id="rId54" Type="http://schemas.openxmlformats.org/officeDocument/2006/relationships/image" Target="media/image45.jpg"/><Relationship Id="rId13" Type="http://schemas.openxmlformats.org/officeDocument/2006/relationships/image" Target="media/image21.jpg"/><Relationship Id="rId12" Type="http://schemas.openxmlformats.org/officeDocument/2006/relationships/image" Target="media/image7.jpg"/><Relationship Id="rId56" Type="http://schemas.openxmlformats.org/officeDocument/2006/relationships/image" Target="media/image22.jpg"/><Relationship Id="rId15" Type="http://schemas.openxmlformats.org/officeDocument/2006/relationships/image" Target="media/image40.jpg"/><Relationship Id="rId14" Type="http://schemas.openxmlformats.org/officeDocument/2006/relationships/image" Target="media/image36.jpg"/><Relationship Id="rId17" Type="http://schemas.openxmlformats.org/officeDocument/2006/relationships/image" Target="media/image23.png"/><Relationship Id="rId16" Type="http://schemas.openxmlformats.org/officeDocument/2006/relationships/image" Target="media/image10.jpg"/><Relationship Id="rId19" Type="http://schemas.openxmlformats.org/officeDocument/2006/relationships/image" Target="media/image41.jpg"/><Relationship Id="rId18"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
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b w:val="1"/>
        </w:rPr>
      </w:pPr>
      <w:r w:rsidDel="00000000" w:rsidR="00000000" w:rsidRPr="00000000">
        <w:rPr>
          <w:b w:val="1"/>
          <w:rtl w:val="0"/>
        </w:rPr>
        <w:t xml:space="preserve">Basic processes in visual perception</w:t>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2933700" cy="2238375"/>
            <wp:effectExtent b="0" l="0" r="0" t="0"/>
            <wp:docPr id="3" name="image15.jpg"/>
            <a:graphic>
              <a:graphicData uri="http://schemas.openxmlformats.org/drawingml/2006/picture">
                <pic:pic>
                  <pic:nvPicPr>
                    <pic:cNvPr id="0" name="image15.jpg"/>
                    <pic:cNvPicPr preferRelativeResize="0"/>
                  </pic:nvPicPr>
                  <pic:blipFill>
                    <a:blip r:embed="rId6"/>
                    <a:srcRect b="34869" l="8651" r="34046" t="13041"/>
                    <a:stretch>
                      <a:fillRect/>
                    </a:stretch>
                  </pic:blipFill>
                  <pic:spPr>
                    <a:xfrm>
                      <a:off x="0" y="0"/>
                      <a:ext cx="29337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reason why we see colour is because of specific photoreceptors that codes differently the wavelets distribution presence in the light that reach the eye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Three cones that have different responses to the wavelength of the spectrum</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With three photos receptor we can code different mixture of wavelengths, three codes have a preferential wavelength</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S, M, L short medium long</w:t>
      </w:r>
    </w:p>
    <w:p w:rsidR="00000000" w:rsidDel="00000000" w:rsidP="00000000" w:rsidRDefault="00000000" w:rsidRPr="00000000" w14:paraId="0000000D">
      <w:pPr>
        <w:rPr/>
      </w:pPr>
      <w:r w:rsidDel="00000000" w:rsidR="00000000" w:rsidRPr="00000000">
        <w:rPr>
          <w:rtl w:val="0"/>
        </w:rPr>
        <w:t xml:space="preserve">Blue: codes the lower ranges</w:t>
      </w:r>
    </w:p>
    <w:p w:rsidR="00000000" w:rsidDel="00000000" w:rsidP="00000000" w:rsidRDefault="00000000" w:rsidRPr="00000000" w14:paraId="0000000E">
      <w:pPr>
        <w:rPr/>
      </w:pPr>
      <w:r w:rsidDel="00000000" w:rsidR="00000000" w:rsidRPr="00000000">
        <w:rPr>
          <w:rtl w:val="0"/>
        </w:rPr>
        <w:t xml:space="preserve">Red and Green does higher ranges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Our vision is tricomomatrical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3067050" cy="2219325"/>
            <wp:effectExtent b="0" l="0" r="0" t="0"/>
            <wp:docPr id="26" name="image28.jpg"/>
            <a:graphic>
              <a:graphicData uri="http://schemas.openxmlformats.org/drawingml/2006/picture">
                <pic:pic>
                  <pic:nvPicPr>
                    <pic:cNvPr id="0" name="image28.jpg"/>
                    <pic:cNvPicPr preferRelativeResize="0"/>
                  </pic:nvPicPr>
                  <pic:blipFill>
                    <a:blip r:embed="rId7"/>
                    <a:srcRect b="48337" l="12956" r="33554" t="0"/>
                    <a:stretch>
                      <a:fillRect/>
                    </a:stretch>
                  </pic:blipFill>
                  <pic:spPr>
                    <a:xfrm>
                      <a:off x="0" y="0"/>
                      <a:ext cx="30670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There are some situations (colour opponency…) that can not be explained just by the presentence of three condos, we need opponent challenges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b w:val="1"/>
          <w:rtl w:val="0"/>
        </w:rPr>
        <w:t xml:space="preserve">Dual process theory</w:t>
      </w:r>
      <w:r w:rsidDel="00000000" w:rsidR="00000000" w:rsidRPr="00000000">
        <w:rPr>
          <w:rtl w:val="0"/>
        </w:rPr>
        <w:t xml:space="preserve">, three opposed channels</w:t>
      </w:r>
    </w:p>
    <w:p w:rsidR="00000000" w:rsidDel="00000000" w:rsidP="00000000" w:rsidRDefault="00000000" w:rsidRPr="00000000" w14:paraId="00000016">
      <w:pPr>
        <w:numPr>
          <w:ilvl w:val="0"/>
          <w:numId w:val="2"/>
        </w:numPr>
        <w:ind w:left="720" w:hanging="360"/>
        <w:rPr>
          <w:u w:val="none"/>
        </w:rPr>
      </w:pPr>
      <w:r w:rsidDel="00000000" w:rsidR="00000000" w:rsidRPr="00000000">
        <w:rPr>
          <w:rtl w:val="0"/>
        </w:rPr>
        <w:t xml:space="preserve">red &amp; green: contrast the responses of the red and green cones. Difference between activity levels in the medium and long wavelength cones</w:t>
      </w:r>
    </w:p>
    <w:p w:rsidR="00000000" w:rsidDel="00000000" w:rsidP="00000000" w:rsidRDefault="00000000" w:rsidRPr="00000000" w14:paraId="00000017">
      <w:pPr>
        <w:numPr>
          <w:ilvl w:val="0"/>
          <w:numId w:val="2"/>
        </w:numPr>
        <w:ind w:left="720" w:hanging="360"/>
        <w:rPr>
          <w:u w:val="none"/>
        </w:rPr>
      </w:pPr>
      <w:r w:rsidDel="00000000" w:rsidR="00000000" w:rsidRPr="00000000">
        <w:rPr>
          <w:rtl w:val="0"/>
        </w:rPr>
        <w:t xml:space="preserve">Blue &amp; yellow: difference between the sum of the medium and long wavelength cones and the short wavelength</w:t>
      </w:r>
    </w:p>
    <w:p w:rsidR="00000000" w:rsidDel="00000000" w:rsidP="00000000" w:rsidRDefault="00000000" w:rsidRPr="00000000" w14:paraId="00000018">
      <w:pPr>
        <w:numPr>
          <w:ilvl w:val="0"/>
          <w:numId w:val="2"/>
        </w:numPr>
        <w:ind w:left="720" w:hanging="360"/>
        <w:rPr>
          <w:u w:val="none"/>
        </w:rPr>
      </w:pPr>
      <w:r w:rsidDel="00000000" w:rsidR="00000000" w:rsidRPr="00000000">
        <w:rPr>
          <w:rtl w:val="0"/>
        </w:rPr>
        <w:t xml:space="preserve">Light &amp; dark: combines activity of the medium and long wavelength cones</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4576763" cy="2749824"/>
            <wp:effectExtent b="0" l="0" r="0" t="0"/>
            <wp:docPr id="7" name="image14.jpg"/>
            <a:graphic>
              <a:graphicData uri="http://schemas.openxmlformats.org/drawingml/2006/picture">
                <pic:pic>
                  <pic:nvPicPr>
                    <pic:cNvPr id="0" name="image14.jpg"/>
                    <pic:cNvPicPr preferRelativeResize="0"/>
                  </pic:nvPicPr>
                  <pic:blipFill>
                    <a:blip r:embed="rId8"/>
                    <a:srcRect b="44927" l="13122" r="46511" t="22750"/>
                    <a:stretch>
                      <a:fillRect/>
                    </a:stretch>
                  </pic:blipFill>
                  <pic:spPr>
                    <a:xfrm>
                      <a:off x="0" y="0"/>
                      <a:ext cx="4576763" cy="2749824"/>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This theory is oversimplified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There are interactions in the channels (not so pure), if we look at the distribution of the 3 cones there are much differences people, but don’t discriminates the ability to see colours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If we see the distributed blue cones are very rare (not distributed evenly) is st</w:t>
      </w:r>
      <w:ins w:author="Michele Ventimiglia" w:id="0" w:date="2022-06-06T15:33:56Z">
        <w:r w:rsidDel="00000000" w:rsidR="00000000" w:rsidRPr="00000000">
          <w:rPr>
            <w:rtl w:val="0"/>
          </w:rPr>
          <w:t xml:space="preserve">ange</w:t>
        </w:r>
      </w:ins>
      <w:del w:author="Michele Ventimiglia" w:id="0" w:date="2022-06-06T15:33:56Z">
        <w:r w:rsidDel="00000000" w:rsidR="00000000" w:rsidRPr="00000000">
          <w:rPr>
            <w:rtl w:val="0"/>
          </w:rPr>
          <w:delText xml:space="preserve">riant</w:delText>
        </w:r>
      </w:del>
      <w:r w:rsidDel="00000000" w:rsidR="00000000" w:rsidRPr="00000000">
        <w:rPr>
          <w:rtl w:val="0"/>
        </w:rPr>
        <w:t xml:space="preserve">e how the system works. We still have to make connections between the psychological data and the psychological research that show that there is no even distribution</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2847975" cy="1916923"/>
            <wp:effectExtent b="0" l="0" r="0" t="0"/>
            <wp:docPr id="1" name="image11.jpg"/>
            <a:graphic>
              <a:graphicData uri="http://schemas.openxmlformats.org/drawingml/2006/picture">
                <pic:pic>
                  <pic:nvPicPr>
                    <pic:cNvPr id="0" name="image11.jpg"/>
                    <pic:cNvPicPr preferRelativeResize="0"/>
                  </pic:nvPicPr>
                  <pic:blipFill>
                    <a:blip r:embed="rId9"/>
                    <a:srcRect b="55376" l="10631" r="39700" t="0"/>
                    <a:stretch>
                      <a:fillRect/>
                    </a:stretch>
                  </pic:blipFill>
                  <pic:spPr>
                    <a:xfrm>
                      <a:off x="0" y="0"/>
                      <a:ext cx="2847975" cy="191692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The illumination is what allows us to see, we need an illuminant to see, different illuminations makes light come from different part of the object in different way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We also have shaodow, most of the objects are not transparent, interfere with the direction of the light</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3248025" cy="2447925"/>
            <wp:effectExtent b="0" l="0" r="0" t="0"/>
            <wp:docPr id="4" name="image13.jpg"/>
            <a:graphic>
              <a:graphicData uri="http://schemas.openxmlformats.org/drawingml/2006/picture">
                <pic:pic>
                  <pic:nvPicPr>
                    <pic:cNvPr id="0" name="image13.jpg"/>
                    <pic:cNvPicPr preferRelativeResize="0"/>
                  </pic:nvPicPr>
                  <pic:blipFill>
                    <a:blip r:embed="rId10"/>
                    <a:srcRect b="44165" l="15116" r="45846" t="16576"/>
                    <a:stretch>
                      <a:fillRect/>
                    </a:stretch>
                  </pic:blipFill>
                  <pic:spPr>
                    <a:xfrm>
                      <a:off x="0" y="0"/>
                      <a:ext cx="32480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Land effect: we have the feeling, we use the constraints between surfencens, we try to discount the luminance to perceive the real colour of the object.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The system try to takes away the red information, this is also a proof that our brain does computations, is not straightforward informations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3933825" cy="2737599"/>
            <wp:effectExtent b="0" l="0" r="0" t="0"/>
            <wp:docPr id="2" name="image8.jpg"/>
            <a:graphic>
              <a:graphicData uri="http://schemas.openxmlformats.org/drawingml/2006/picture">
                <pic:pic>
                  <pic:nvPicPr>
                    <pic:cNvPr id="0" name="image8.jpg"/>
                    <pic:cNvPicPr preferRelativeResize="0"/>
                  </pic:nvPicPr>
                  <pic:blipFill>
                    <a:blip r:embed="rId11"/>
                    <a:srcRect b="24273" l="11129" r="20265" t="12064"/>
                    <a:stretch>
                      <a:fillRect/>
                    </a:stretch>
                  </pic:blipFill>
                  <pic:spPr>
                    <a:xfrm>
                      <a:off x="0" y="0"/>
                      <a:ext cx="3933825" cy="2737599"/>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Yellow banana on black, if we can adjust the colour. If we are asked to have the image grey we usually overdjust</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We overcompensate, our idea is that the banana is yellow</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Your experience influence our perception</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3957638" cy="2323389"/>
            <wp:effectExtent b="0" l="0" r="0" t="0"/>
            <wp:docPr id="5" name="image10.jpg"/>
            <a:graphic>
              <a:graphicData uri="http://schemas.openxmlformats.org/drawingml/2006/picture">
                <pic:pic>
                  <pic:nvPicPr>
                    <pic:cNvPr id="0" name="image10.jpg"/>
                    <pic:cNvPicPr preferRelativeResize="0"/>
                  </pic:nvPicPr>
                  <pic:blipFill>
                    <a:blip r:embed="rId12"/>
                    <a:srcRect b="56240" l="18936" r="47674" t="17563"/>
                    <a:stretch>
                      <a:fillRect/>
                    </a:stretch>
                  </pic:blipFill>
                  <pic:spPr>
                    <a:xfrm>
                      <a:off x="0" y="0"/>
                      <a:ext cx="3957638" cy="232338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Chromatically adaptation: very fast, one wave to take away informations about the luminance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4310063" cy="3150917"/>
            <wp:effectExtent b="0" l="0" r="0" t="0"/>
            <wp:docPr id="10" name="image9.jpg"/>
            <a:graphic>
              <a:graphicData uri="http://schemas.openxmlformats.org/drawingml/2006/picture">
                <pic:pic>
                  <pic:nvPicPr>
                    <pic:cNvPr id="0" name="image9.jpg"/>
                    <pic:cNvPicPr preferRelativeResize="0"/>
                  </pic:nvPicPr>
                  <pic:blipFill>
                    <a:blip r:embed="rId13"/>
                    <a:srcRect b="38269" l="25415" r="30730" t="18979"/>
                    <a:stretch>
                      <a:fillRect/>
                    </a:stretch>
                  </pic:blipFill>
                  <pic:spPr>
                    <a:xfrm>
                      <a:off x="0" y="0"/>
                      <a:ext cx="4310063" cy="3150917"/>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colour is intempration: there is no colour, different photoreceptors have difference speed of adaptation</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8">
      <w:pPr>
        <w:rPr>
          <w:b w:val="1"/>
        </w:rPr>
      </w:pPr>
      <w:r w:rsidDel="00000000" w:rsidR="00000000" w:rsidRPr="00000000">
        <w:rPr>
          <w:b w:val="1"/>
          <w:rtl w:val="0"/>
        </w:rPr>
        <w:t xml:space="preserve">Basic processes in visual perception depth perception</w:t>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3871913" cy="2102628"/>
            <wp:effectExtent b="0" l="0" r="0" t="0"/>
            <wp:docPr id="9" name="image6.jpg"/>
            <a:graphic>
              <a:graphicData uri="http://schemas.openxmlformats.org/drawingml/2006/picture">
                <pic:pic>
                  <pic:nvPicPr>
                    <pic:cNvPr id="0" name="image6.jpg"/>
                    <pic:cNvPicPr preferRelativeResize="0"/>
                  </pic:nvPicPr>
                  <pic:blipFill>
                    <a:blip r:embed="rId14"/>
                    <a:srcRect b="63636" l="18604" r="31229" t="0"/>
                    <a:stretch>
                      <a:fillRect/>
                    </a:stretch>
                  </pic:blipFill>
                  <pic:spPr>
                    <a:xfrm>
                      <a:off x="0" y="0"/>
                      <a:ext cx="3871913" cy="210262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The problem that the system has with the interpretation of the signal that come from the eye is that if has to reconstruct a 3D word coming from 2D</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photoreceptors codes the presence of a light coming from different direction</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The brain has develop from using all possible clues for extract different informations from the environment</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4138613" cy="2523544"/>
            <wp:effectExtent b="0" l="0" r="0" t="0"/>
            <wp:docPr id="31" name="image29.jpg"/>
            <a:graphic>
              <a:graphicData uri="http://schemas.openxmlformats.org/drawingml/2006/picture">
                <pic:pic>
                  <pic:nvPicPr>
                    <pic:cNvPr id="0" name="image29.jpg"/>
                    <pic:cNvPicPr preferRelativeResize="0"/>
                  </pic:nvPicPr>
                  <pic:blipFill>
                    <a:blip r:embed="rId15"/>
                    <a:srcRect b="66649" l="29401" r="29734" t="0"/>
                    <a:stretch>
                      <a:fillRect/>
                    </a:stretch>
                  </pic:blipFill>
                  <pic:spPr>
                    <a:xfrm>
                      <a:off x="0" y="0"/>
                      <a:ext cx="4138613" cy="252354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All the cues are combined in some way, there are 3 larger category of cues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numPr>
          <w:ilvl w:val="0"/>
          <w:numId w:val="1"/>
        </w:numPr>
        <w:ind w:left="720" w:hanging="360"/>
        <w:rPr>
          <w:u w:val="none"/>
        </w:rPr>
      </w:pPr>
      <w:r w:rsidDel="00000000" w:rsidR="00000000" w:rsidRPr="00000000">
        <w:rPr>
          <w:rtl w:val="0"/>
        </w:rPr>
        <w:t xml:space="preserve">monocular: information that is present in one of the images (close 1 eye). Divided in 2 groups</w:t>
      </w:r>
    </w:p>
    <w:p w:rsidR="00000000" w:rsidDel="00000000" w:rsidP="00000000" w:rsidRDefault="00000000" w:rsidRPr="00000000" w14:paraId="00000057">
      <w:pPr>
        <w:numPr>
          <w:ilvl w:val="1"/>
          <w:numId w:val="1"/>
        </w:numPr>
        <w:ind w:left="1440" w:hanging="360"/>
        <w:rPr>
          <w:u w:val="none"/>
        </w:rPr>
      </w:pPr>
      <w:r w:rsidDel="00000000" w:rsidR="00000000" w:rsidRPr="00000000">
        <w:rPr>
          <w:rtl w:val="0"/>
        </w:rPr>
        <w:t xml:space="preserve">Static: monocular cues, suggest the presence of depth, without you moving</w:t>
      </w:r>
    </w:p>
    <w:p w:rsidR="00000000" w:rsidDel="00000000" w:rsidP="00000000" w:rsidRDefault="00000000" w:rsidRPr="00000000" w14:paraId="00000058">
      <w:pPr>
        <w:numPr>
          <w:ilvl w:val="1"/>
          <w:numId w:val="1"/>
        </w:numPr>
        <w:ind w:left="1440" w:hanging="360"/>
        <w:rPr>
          <w:u w:val="none"/>
        </w:rPr>
      </w:pPr>
      <w:r w:rsidDel="00000000" w:rsidR="00000000" w:rsidRPr="00000000">
        <w:rPr>
          <w:rtl w:val="0"/>
        </w:rPr>
        <w:t xml:space="preserve">Dinamic: either you move wrt something or the object move </w:t>
      </w:r>
      <w:ins w:author="Michele Ventimiglia" w:id="1" w:date="2022-06-06T15:39:48Z">
        <w:r w:rsidDel="00000000" w:rsidR="00000000" w:rsidRPr="00000000">
          <w:rPr>
            <w:rtl w:val="0"/>
          </w:rPr>
          <w:t xml:space="preserve">toward</w:t>
        </w:r>
      </w:ins>
      <w:del w:author="Michele Ventimiglia" w:id="1" w:date="2022-06-06T15:39:48Z">
        <w:r w:rsidDel="00000000" w:rsidR="00000000" w:rsidRPr="00000000">
          <w:rPr>
            <w:rtl w:val="0"/>
          </w:rPr>
          <w:delText xml:space="preserve">wrt to</w:delText>
        </w:r>
      </w:del>
      <w:r w:rsidDel="00000000" w:rsidR="00000000" w:rsidRPr="00000000">
        <w:rPr>
          <w:rtl w:val="0"/>
        </w:rPr>
        <w:t xml:space="preserve"> you</w:t>
      </w:r>
    </w:p>
    <w:p w:rsidR="00000000" w:rsidDel="00000000" w:rsidP="00000000" w:rsidRDefault="00000000" w:rsidRPr="00000000" w14:paraId="00000059">
      <w:pPr>
        <w:numPr>
          <w:ilvl w:val="0"/>
          <w:numId w:val="1"/>
        </w:numPr>
        <w:ind w:left="720" w:hanging="360"/>
        <w:rPr>
          <w:u w:val="none"/>
        </w:rPr>
      </w:pPr>
      <w:r w:rsidDel="00000000" w:rsidR="00000000" w:rsidRPr="00000000">
        <w:rPr>
          <w:rtl w:val="0"/>
        </w:rPr>
        <w:t xml:space="preserve">Binocular: clues that works when you put glasses on in a 3d movie</w:t>
      </w:r>
    </w:p>
    <w:p w:rsidR="00000000" w:rsidDel="00000000" w:rsidP="00000000" w:rsidRDefault="00000000" w:rsidRPr="00000000" w14:paraId="0000005A">
      <w:pPr>
        <w:numPr>
          <w:ilvl w:val="0"/>
          <w:numId w:val="1"/>
        </w:numPr>
        <w:ind w:left="720" w:hanging="360"/>
        <w:rPr>
          <w:u w:val="none"/>
        </w:rPr>
      </w:pPr>
      <w:r w:rsidDel="00000000" w:rsidR="00000000" w:rsidRPr="00000000">
        <w:rPr>
          <w:rtl w:val="0"/>
        </w:rPr>
        <w:t xml:space="preserve">Oculomotor, the system compute depths of a given object using activity of the muscle in the eye by changing size of lenses</w:t>
      </w:r>
    </w:p>
    <w:p w:rsidR="00000000" w:rsidDel="00000000" w:rsidP="00000000" w:rsidRDefault="00000000" w:rsidRPr="00000000" w14:paraId="0000005B">
      <w:pPr>
        <w:numPr>
          <w:ilvl w:val="1"/>
          <w:numId w:val="1"/>
        </w:numPr>
        <w:ind w:left="1440" w:hanging="360"/>
        <w:rPr>
          <w:u w:val="none"/>
        </w:rPr>
      </w:pPr>
      <w:r w:rsidDel="00000000" w:rsidR="00000000" w:rsidRPr="00000000">
        <w:rPr>
          <w:rtl w:val="0"/>
        </w:rPr>
        <w:t xml:space="preserve">Size on lenses</w:t>
      </w:r>
    </w:p>
    <w:p w:rsidR="00000000" w:rsidDel="00000000" w:rsidP="00000000" w:rsidRDefault="00000000" w:rsidRPr="00000000" w14:paraId="0000005C">
      <w:pPr>
        <w:numPr>
          <w:ilvl w:val="1"/>
          <w:numId w:val="1"/>
        </w:numPr>
        <w:ind w:left="1440" w:hanging="360"/>
        <w:rPr>
          <w:u w:val="none"/>
        </w:rPr>
      </w:pPr>
      <w:r w:rsidDel="00000000" w:rsidR="00000000" w:rsidRPr="00000000">
        <w:rPr>
          <w:rtl w:val="0"/>
        </w:rPr>
        <w:t xml:space="preserve">Muscle that help you converge or diverge the eye</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4500563" cy="2691513"/>
            <wp:effectExtent b="0" l="0" r="0" t="0"/>
            <wp:docPr id="16" name="image20.jpg"/>
            <a:graphic>
              <a:graphicData uri="http://schemas.openxmlformats.org/drawingml/2006/picture">
                <pic:pic>
                  <pic:nvPicPr>
                    <pic:cNvPr id="0" name="image20.jpg"/>
                    <pic:cNvPicPr preferRelativeResize="0"/>
                  </pic:nvPicPr>
                  <pic:blipFill>
                    <a:blip r:embed="rId16"/>
                    <a:srcRect b="69354" l="39867" r="43189" t="17145"/>
                    <a:stretch>
                      <a:fillRect/>
                    </a:stretch>
                  </pic:blipFill>
                  <pic:spPr>
                    <a:xfrm>
                      <a:off x="0" y="0"/>
                      <a:ext cx="4500563" cy="269151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Eye is an optical system.</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The environment is projected on the surface, lines that are parallel in real life, converge at the infinity.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The converges is part of linear perspective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4348163" cy="2912645"/>
            <wp:effectExtent b="0" l="0" r="0" t="0"/>
            <wp:docPr id="11" name="image7.jpg"/>
            <a:graphic>
              <a:graphicData uri="http://schemas.openxmlformats.org/drawingml/2006/picture">
                <pic:pic>
                  <pic:nvPicPr>
                    <pic:cNvPr id="0" name="image7.jpg"/>
                    <pic:cNvPicPr preferRelativeResize="0"/>
                  </pic:nvPicPr>
                  <pic:blipFill>
                    <a:blip r:embed="rId17"/>
                    <a:srcRect b="59645" l="29069" r="36212" t="9228"/>
                    <a:stretch>
                      <a:fillRect/>
                    </a:stretch>
                  </pic:blipFill>
                  <pic:spPr>
                    <a:xfrm>
                      <a:off x="0" y="0"/>
                      <a:ext cx="4348163" cy="291264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Linear perspective to induce a sense of depth</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Need to have a focal point to work well</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If you are not looking at the paining from the exact position you have a difference (and less) sense of depth</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In real life we don’t have this conditions</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4224338" cy="3502229"/>
            <wp:effectExtent b="0" l="0" r="0" t="0"/>
            <wp:docPr id="15" name="image18.jpg"/>
            <a:graphic>
              <a:graphicData uri="http://schemas.openxmlformats.org/drawingml/2006/picture">
                <pic:pic>
                  <pic:nvPicPr>
                    <pic:cNvPr id="0" name="image18.jpg"/>
                    <pic:cNvPicPr preferRelativeResize="0"/>
                  </pic:nvPicPr>
                  <pic:blipFill>
                    <a:blip r:embed="rId18"/>
                    <a:srcRect b="61547" l="31727" r="48837" t="16985"/>
                    <a:stretch>
                      <a:fillRect/>
                    </a:stretch>
                  </pic:blipFill>
                  <pic:spPr>
                    <a:xfrm>
                      <a:off x="0" y="0"/>
                      <a:ext cx="4224338" cy="350222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Our brain receive informations that comes from the eye</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Texture: many object are done in different parts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Pattern of object of the same size, the texture become smaller and smaller together if you see further</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4719638" cy="2970024"/>
            <wp:effectExtent b="0" l="0" r="0" t="0"/>
            <wp:docPr id="17" name="image16.jpg"/>
            <a:graphic>
              <a:graphicData uri="http://schemas.openxmlformats.org/drawingml/2006/picture">
                <pic:pic>
                  <pic:nvPicPr>
                    <pic:cNvPr id="0" name="image16.jpg"/>
                    <pic:cNvPicPr preferRelativeResize="0"/>
                  </pic:nvPicPr>
                  <pic:blipFill>
                    <a:blip r:embed="rId19"/>
                    <a:srcRect b="29268" l="0" r="27408" t="9756"/>
                    <a:stretch>
                      <a:fillRect/>
                    </a:stretch>
                  </pic:blipFill>
                  <pic:spPr>
                    <a:xfrm>
                      <a:off x="0" y="0"/>
                      <a:ext cx="4719638" cy="297002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We don’t have lines that describe the object, but is the change in the pattern, texture mixed up with linear perspective</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Texture gradient is not so reliable.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Another clue is interposition</w:t>
      </w:r>
    </w:p>
    <w:p w:rsidR="00000000" w:rsidDel="00000000" w:rsidP="00000000" w:rsidRDefault="00000000" w:rsidRPr="00000000" w14:paraId="00000086">
      <w:pPr>
        <w:rPr/>
      </w:pPr>
      <w:r w:rsidDel="00000000" w:rsidR="00000000" w:rsidRPr="00000000">
        <w:rPr>
          <w:rtl w:val="0"/>
        </w:rPr>
        <w:t xml:space="preserve">We know people are closer and farther </w:t>
      </w:r>
      <w:r w:rsidDel="00000000" w:rsidR="00000000" w:rsidRPr="00000000">
        <w:rPr>
          <w:rtl w:val="0"/>
        </w:rPr>
        <w:t xml:space="preserve">person</w:t>
      </w:r>
      <w:r w:rsidDel="00000000" w:rsidR="00000000" w:rsidRPr="00000000">
        <w:rPr>
          <w:rtl w:val="0"/>
        </w:rPr>
        <w:t xml:space="preserve"> because people in front seem bigger and block the people behind. Most of the objects in our environment are non transparent, block lightrays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3252788" cy="2154164"/>
            <wp:effectExtent b="0" l="0" r="0" t="0"/>
            <wp:docPr id="28" name="image31.jpg"/>
            <a:graphic>
              <a:graphicData uri="http://schemas.openxmlformats.org/drawingml/2006/picture">
                <pic:pic>
                  <pic:nvPicPr>
                    <pic:cNvPr id="0" name="image31.jpg"/>
                    <pic:cNvPicPr preferRelativeResize="0"/>
                  </pic:nvPicPr>
                  <pic:blipFill>
                    <a:blip r:embed="rId20"/>
                    <a:srcRect b="55654" l="13455" r="36378" t="0"/>
                    <a:stretch>
                      <a:fillRect/>
                    </a:stretch>
                  </pic:blipFill>
                  <pic:spPr>
                    <a:xfrm>
                      <a:off x="0" y="0"/>
                      <a:ext cx="3252788" cy="215416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Interposition is a string clue</w:t>
      </w:r>
    </w:p>
    <w:p w:rsidR="00000000" w:rsidDel="00000000" w:rsidP="00000000" w:rsidRDefault="00000000" w:rsidRPr="00000000" w14:paraId="0000008C">
      <w:pPr>
        <w:rPr/>
      </w:pPr>
      <w:r w:rsidDel="00000000" w:rsidR="00000000" w:rsidRPr="00000000">
        <w:rPr>
          <w:rtl w:val="0"/>
        </w:rPr>
        <w:t xml:space="preserve">Our brain know that object are not transparent</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In my mental representation even if you look at a people after a desk you know is complete</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Blur is a clue that gives ambiguous information. If you look at the orizont part that </w:t>
      </w:r>
      <w:r w:rsidDel="00000000" w:rsidR="00000000" w:rsidRPr="00000000">
        <w:rPr>
          <w:rtl w:val="0"/>
        </w:rPr>
        <w:t xml:space="preserve">are </w:t>
      </w:r>
      <w:r w:rsidDel="00000000" w:rsidR="00000000" w:rsidRPr="00000000">
        <w:rPr>
          <w:rtl w:val="0"/>
        </w:rPr>
        <w:t xml:space="preserve">blur</w:t>
      </w:r>
      <w:r w:rsidDel="00000000" w:rsidR="00000000" w:rsidRPr="00000000">
        <w:rPr>
          <w:rtl w:val="0"/>
        </w:rPr>
        <w:t xml:space="preserve"> are</w:t>
      </w:r>
      <w:r w:rsidDel="00000000" w:rsidR="00000000" w:rsidRPr="00000000">
        <w:rPr>
          <w:rtl w:val="0"/>
        </w:rPr>
        <w:t xml:space="preserve"> far away. Lights need to travel a long way</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4205288" cy="2457022"/>
            <wp:effectExtent b="0" l="0" r="0" t="0"/>
            <wp:docPr id="20" name="image17.jpg"/>
            <a:graphic>
              <a:graphicData uri="http://schemas.openxmlformats.org/drawingml/2006/picture">
                <pic:pic>
                  <pic:nvPicPr>
                    <pic:cNvPr id="0" name="image17.jpg"/>
                    <pic:cNvPicPr preferRelativeResize="0"/>
                  </pic:nvPicPr>
                  <pic:blipFill>
                    <a:blip r:embed="rId21"/>
                    <a:srcRect b="62790" l="26910" r="43521" t="14134"/>
                    <a:stretch>
                      <a:fillRect/>
                    </a:stretch>
                  </pic:blipFill>
                  <pic:spPr>
                    <a:xfrm>
                      <a:off x="0" y="0"/>
                      <a:ext cx="4205288" cy="2457022"/>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Familiarly</w:t>
      </w:r>
    </w:p>
    <w:p w:rsidR="00000000" w:rsidDel="00000000" w:rsidP="00000000" w:rsidRDefault="00000000" w:rsidRPr="00000000" w14:paraId="00000094">
      <w:pPr>
        <w:rPr/>
      </w:pPr>
      <w:r w:rsidDel="00000000" w:rsidR="00000000" w:rsidRPr="00000000">
        <w:rPr>
          <w:rtl w:val="0"/>
        </w:rPr>
        <w:t xml:space="preserve">Easter island statue. We don’t know how big the statues are, but i</w:t>
      </w:r>
      <w:ins w:author="Michele Ventimiglia" w:id="2" w:date="2022-06-06T15:42:30Z">
        <w:r w:rsidDel="00000000" w:rsidR="00000000" w:rsidRPr="00000000">
          <w:rPr>
            <w:rtl w:val="0"/>
          </w:rPr>
          <w:t xml:space="preserve">f</w:t>
        </w:r>
      </w:ins>
      <w:del w:author="Michele Ventimiglia" w:id="2" w:date="2022-06-06T15:42:30Z">
        <w:r w:rsidDel="00000000" w:rsidR="00000000" w:rsidRPr="00000000">
          <w:rPr>
            <w:rtl w:val="0"/>
          </w:rPr>
          <w:delText xml:space="preserve">s</w:delText>
        </w:r>
      </w:del>
      <w:r w:rsidDel="00000000" w:rsidR="00000000" w:rsidRPr="00000000">
        <w:rPr>
          <w:rtl w:val="0"/>
        </w:rPr>
        <w:t xml:space="preserve"> someone is close by we have an idea</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If we have a reference point the sense is different</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u w:val="single"/>
          <w:rtl w:val="0"/>
        </w:rPr>
        <w:t xml:space="preserve">The one above are clauses relative of monocular and static</w:t>
      </w:r>
      <w:r w:rsidDel="00000000" w:rsidR="00000000" w:rsidRPr="00000000">
        <w:rPr>
          <w:rtl w:val="0"/>
        </w:rPr>
        <w:t xml:space="preserve">, no need to moving</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2047875" cy="1169414"/>
            <wp:effectExtent b="0" l="0" r="0" t="0"/>
            <wp:docPr id="24" name="image26.jpg"/>
            <a:graphic>
              <a:graphicData uri="http://schemas.openxmlformats.org/drawingml/2006/picture">
                <pic:pic>
                  <pic:nvPicPr>
                    <pic:cNvPr id="0" name="image26.jpg"/>
                    <pic:cNvPicPr preferRelativeResize="0"/>
                  </pic:nvPicPr>
                  <pic:blipFill>
                    <a:blip r:embed="rId22"/>
                    <a:srcRect b="70953" l="20431" r="43853" t="1824"/>
                    <a:stretch>
                      <a:fillRect/>
                    </a:stretch>
                  </pic:blipFill>
                  <pic:spPr>
                    <a:xfrm>
                      <a:off x="0" y="0"/>
                      <a:ext cx="2047875" cy="1169414"/>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Motion parallax</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If you are sitting on a train we see that the objects closer yo use are going very fast</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If you look at the mountain they seems </w:t>
      </w:r>
      <w:del w:author="Michele Ventimiglia" w:id="3" w:date="2022-06-06T15:43:20Z">
        <w:r w:rsidDel="00000000" w:rsidR="00000000" w:rsidRPr="00000000">
          <w:rPr>
            <w:rtl w:val="0"/>
          </w:rPr>
          <w:delText xml:space="preserve">to </w:delText>
        </w:r>
      </w:del>
      <w:r w:rsidDel="00000000" w:rsidR="00000000" w:rsidRPr="00000000">
        <w:rPr>
          <w:rtl w:val="0"/>
        </w:rPr>
        <w:t xml:space="preserve">not moving</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5">
      <w:pPr>
        <w:rPr>
          <w:b w:val="1"/>
        </w:rPr>
      </w:pPr>
      <w:r w:rsidDel="00000000" w:rsidR="00000000" w:rsidRPr="00000000">
        <w:rPr>
          <w:b w:val="1"/>
          <w:rtl w:val="0"/>
        </w:rPr>
        <w:t xml:space="preserve">Part </w:t>
      </w:r>
      <w:r w:rsidDel="00000000" w:rsidR="00000000" w:rsidRPr="00000000">
        <w:rPr>
          <w:b w:val="1"/>
          <w:rtl w:val="0"/>
        </w:rPr>
        <w:t xml:space="preserve">2</w:t>
      </w:r>
      <w:r w:rsidDel="00000000" w:rsidR="00000000" w:rsidRPr="00000000">
        <w:rPr>
          <w:rtl w:val="0"/>
        </w:rPr>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rPr>
          <w:b w:val="1"/>
        </w:rPr>
      </w:pPr>
      <w:hyperlink r:id="rId23">
        <w:r w:rsidDel="00000000" w:rsidR="00000000" w:rsidRPr="00000000">
          <w:rPr>
            <w:b w:val="1"/>
            <w:color w:val="1155cc"/>
            <w:u w:val="single"/>
            <w:rtl w:val="0"/>
          </w:rPr>
          <w:t xml:space="preserve">Esperimentipsy.unipv@gmail.com</w:t>
        </w:r>
      </w:hyperlink>
      <w:r w:rsidDel="00000000" w:rsidR="00000000" w:rsidRPr="00000000">
        <w:rPr>
          <w:rtl w:val="0"/>
        </w:rPr>
      </w:r>
    </w:p>
    <w:p w:rsidR="00000000" w:rsidDel="00000000" w:rsidP="00000000" w:rsidRDefault="00000000" w:rsidRPr="00000000" w14:paraId="000000A8">
      <w:pPr>
        <w:rPr/>
      </w:pPr>
      <w:r w:rsidDel="00000000" w:rsidR="00000000" w:rsidRPr="00000000">
        <w:rPr>
          <w:b w:val="1"/>
        </w:rPr>
        <w:drawing>
          <wp:inline distB="114300" distT="114300" distL="114300" distR="114300">
            <wp:extent cx="3086100" cy="1095375"/>
            <wp:effectExtent b="0" l="0" r="0" t="0"/>
            <wp:docPr id="27" name="image21.jpg"/>
            <a:graphic>
              <a:graphicData uri="http://schemas.openxmlformats.org/drawingml/2006/picture">
                <pic:pic>
                  <pic:nvPicPr>
                    <pic:cNvPr id="0" name="image21.jpg"/>
                    <pic:cNvPicPr preferRelativeResize="0"/>
                  </pic:nvPicPr>
                  <pic:blipFill>
                    <a:blip r:embed="rId24"/>
                    <a:srcRect b="60975" l="13122" r="33056" t="13525"/>
                    <a:stretch>
                      <a:fillRect/>
                    </a:stretch>
                  </pic:blipFill>
                  <pic:spPr>
                    <a:xfrm>
                      <a:off x="0" y="0"/>
                      <a:ext cx="30861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014913" cy="3459655"/>
            <wp:effectExtent b="0" l="0" r="0" t="0"/>
            <wp:docPr id="8" name="image2.jpg"/>
            <a:graphic>
              <a:graphicData uri="http://schemas.openxmlformats.org/drawingml/2006/picture">
                <pic:pic>
                  <pic:nvPicPr>
                    <pic:cNvPr id="0" name="image2.jpg"/>
                    <pic:cNvPicPr preferRelativeResize="0"/>
                  </pic:nvPicPr>
                  <pic:blipFill>
                    <a:blip r:embed="rId25"/>
                    <a:srcRect b="75792" l="26910" r="46843" t="0"/>
                    <a:stretch>
                      <a:fillRect/>
                    </a:stretch>
                  </pic:blipFill>
                  <pic:spPr>
                    <a:xfrm>
                      <a:off x="0" y="0"/>
                      <a:ext cx="5014913" cy="345965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Idea of a square, try to complete borders and create the perception of a square</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3624263" cy="2018884"/>
            <wp:effectExtent b="0" l="0" r="0" t="0"/>
            <wp:docPr id="25" name="image24.jpg"/>
            <a:graphic>
              <a:graphicData uri="http://schemas.openxmlformats.org/drawingml/2006/picture">
                <pic:pic>
                  <pic:nvPicPr>
                    <pic:cNvPr id="0" name="image24.jpg"/>
                    <pic:cNvPicPr preferRelativeResize="0"/>
                  </pic:nvPicPr>
                  <pic:blipFill>
                    <a:blip r:embed="rId26"/>
                    <a:srcRect b="75388" l="30066" r="45182" t="6208"/>
                    <a:stretch>
                      <a:fillRect/>
                    </a:stretch>
                  </pic:blipFill>
                  <pic:spPr>
                    <a:xfrm>
                      <a:off x="0" y="0"/>
                      <a:ext cx="3624263" cy="2018884"/>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 displace gives informations about flatness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4471988" cy="3274570"/>
            <wp:effectExtent b="0" l="0" r="0" t="0"/>
            <wp:docPr id="19" name="image19.jpg"/>
            <a:graphic>
              <a:graphicData uri="http://schemas.openxmlformats.org/drawingml/2006/picture">
                <pic:pic>
                  <pic:nvPicPr>
                    <pic:cNvPr id="0" name="image19.jpg"/>
                    <pic:cNvPicPr preferRelativeResize="0"/>
                  </pic:nvPicPr>
                  <pic:blipFill>
                    <a:blip r:embed="rId27"/>
                    <a:srcRect b="67049" l="40199" r="29401" t="3229"/>
                    <a:stretch>
                      <a:fillRect/>
                    </a:stretch>
                  </pic:blipFill>
                  <pic:spPr>
                    <a:xfrm>
                      <a:off x="0" y="0"/>
                      <a:ext cx="4471988" cy="327457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There are people that do not use this clue</w:t>
      </w:r>
    </w:p>
    <w:p w:rsidR="00000000" w:rsidDel="00000000" w:rsidP="00000000" w:rsidRDefault="00000000" w:rsidRPr="00000000" w14:paraId="000000BA">
      <w:pPr>
        <w:rPr/>
      </w:pPr>
      <w:r w:rsidDel="00000000" w:rsidR="00000000" w:rsidRPr="00000000">
        <w:rPr>
          <w:rtl w:val="0"/>
        </w:rPr>
        <w:t xml:space="preserve">To understand what stereopsis is the difference between watching a movie in 2D and 3D</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Most of us have a strong feeling of depth.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The image taken by the two eyes the identical objects are different</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The only not difference between the two view is a point (on black)</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Brain has cells in v2 where what comes from the left and right eye is compared.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Very powerful only in short distances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People that difficult in muscle movement in one eye (lazy eye) the muscle are not so precise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The difference is not constant</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There is a difference between perception and view</w:t>
      </w:r>
    </w:p>
    <w:p w:rsidR="00000000" w:rsidDel="00000000" w:rsidP="00000000" w:rsidRDefault="00000000" w:rsidRPr="00000000" w14:paraId="000000CE">
      <w:pPr>
        <w:rPr/>
      </w:pPr>
      <w:r w:rsidDel="00000000" w:rsidR="00000000" w:rsidRPr="00000000">
        <w:rPr>
          <w:rtl w:val="0"/>
        </w:rPr>
        <w:t xml:space="preserve">View: recording of a pattern of activity that is out there </w:t>
      </w:r>
    </w:p>
    <w:p w:rsidR="00000000" w:rsidDel="00000000" w:rsidP="00000000" w:rsidRDefault="00000000" w:rsidRPr="00000000" w14:paraId="000000CF">
      <w:pPr>
        <w:rPr/>
      </w:pPr>
      <w:r w:rsidDel="00000000" w:rsidR="00000000" w:rsidRPr="00000000">
        <w:rPr>
          <w:rtl w:val="0"/>
        </w:rPr>
        <w:t xml:space="preserve">Perception: building up representation of what is out there</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4214813" cy="2379534"/>
            <wp:effectExtent b="0" l="0" r="0" t="0"/>
            <wp:docPr id="21" name="image25.jpg"/>
            <a:graphic>
              <a:graphicData uri="http://schemas.openxmlformats.org/drawingml/2006/picture">
                <pic:pic>
                  <pic:nvPicPr>
                    <pic:cNvPr id="0" name="image25.jpg"/>
                    <pic:cNvPicPr preferRelativeResize="0"/>
                  </pic:nvPicPr>
                  <pic:blipFill>
                    <a:blip r:embed="rId28"/>
                    <a:srcRect b="46341" l="5315" r="39368" t="11973"/>
                    <a:stretch>
                      <a:fillRect/>
                    </a:stretch>
                  </pic:blipFill>
                  <pic:spPr>
                    <a:xfrm>
                      <a:off x="0" y="0"/>
                      <a:ext cx="4214813" cy="2379534"/>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What the system f compute is the relative position of the face in the two pictures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Larger differences means further away</w:t>
      </w:r>
    </w:p>
    <w:p w:rsidR="00000000" w:rsidDel="00000000" w:rsidP="00000000" w:rsidRDefault="00000000" w:rsidRPr="00000000" w14:paraId="000000D7">
      <w:pPr>
        <w:rPr/>
      </w:pPr>
      <w:r w:rsidDel="00000000" w:rsidR="00000000" w:rsidRPr="00000000">
        <w:rPr/>
        <w:drawing>
          <wp:inline distB="114300" distT="114300" distL="114300" distR="114300">
            <wp:extent cx="4135095" cy="2231537"/>
            <wp:effectExtent b="0" l="0" r="0" t="0"/>
            <wp:docPr id="14" name="image4.jpg"/>
            <a:graphic>
              <a:graphicData uri="http://schemas.openxmlformats.org/drawingml/2006/picture">
                <pic:pic>
                  <pic:nvPicPr>
                    <pic:cNvPr id="0" name="image4.jpg"/>
                    <pic:cNvPicPr preferRelativeResize="0"/>
                  </pic:nvPicPr>
                  <pic:blipFill>
                    <a:blip r:embed="rId29"/>
                    <a:srcRect b="44420" l="11794" r="36544" t="18355"/>
                    <a:stretch>
                      <a:fillRect/>
                    </a:stretch>
                  </pic:blipFill>
                  <pic:spPr>
                    <a:xfrm>
                      <a:off x="0" y="0"/>
                      <a:ext cx="4135095" cy="2231537"/>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3581400" cy="2600325"/>
            <wp:effectExtent b="0" l="0" r="0" t="0"/>
            <wp:docPr id="29" name="image27.jpg"/>
            <a:graphic>
              <a:graphicData uri="http://schemas.openxmlformats.org/drawingml/2006/picture">
                <pic:pic>
                  <pic:nvPicPr>
                    <pic:cNvPr id="0" name="image27.jpg"/>
                    <pic:cNvPicPr preferRelativeResize="0"/>
                  </pic:nvPicPr>
                  <pic:blipFill>
                    <a:blip r:embed="rId30"/>
                    <a:srcRect b="39467" l="0" r="37541" t="0"/>
                    <a:stretch>
                      <a:fillRect/>
                    </a:stretch>
                  </pic:blipFill>
                  <pic:spPr>
                    <a:xfrm>
                      <a:off x="0" y="0"/>
                      <a:ext cx="35814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Called auto sterò graph, done with random dots reproduce in position so that you can perceived depth when there is no depth</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731200" cy="4292600"/>
            <wp:effectExtent b="0" l="0" r="0" t="0"/>
            <wp:docPr id="22" name="image22.jpg"/>
            <a:graphic>
              <a:graphicData uri="http://schemas.openxmlformats.org/drawingml/2006/picture">
                <pic:pic>
                  <pic:nvPicPr>
                    <pic:cNvPr id="0" name="image22.jpg"/>
                    <pic:cNvPicPr preferRelativeResize="0"/>
                  </pic:nvPicPr>
                  <pic:blipFill>
                    <a:blip r:embed="rId3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5548313" cy="3958796"/>
            <wp:effectExtent b="0" l="0" r="0" t="0"/>
            <wp:docPr id="30" name="image30.jpg"/>
            <a:graphic>
              <a:graphicData uri="http://schemas.openxmlformats.org/drawingml/2006/picture">
                <pic:pic>
                  <pic:nvPicPr>
                    <pic:cNvPr id="0" name="image30.jpg"/>
                    <pic:cNvPicPr preferRelativeResize="0"/>
                  </pic:nvPicPr>
                  <pic:blipFill>
                    <a:blip r:embed="rId32"/>
                    <a:srcRect b="70731" l="36710" r="32558" t="0"/>
                    <a:stretch>
                      <a:fillRect/>
                    </a:stretch>
                  </pic:blipFill>
                  <pic:spPr>
                    <a:xfrm>
                      <a:off x="0" y="0"/>
                      <a:ext cx="5548313" cy="3958796"/>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This cues work only to the object you are focusing</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If you are looking at one specific point the size of the lens changes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After a certain distance the lenses relax</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When I am focusing close or far away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662613" cy="2766591"/>
            <wp:effectExtent b="0" l="0" r="0" t="0"/>
            <wp:docPr id="6" name="image5.jpg"/>
            <a:graphic>
              <a:graphicData uri="http://schemas.openxmlformats.org/drawingml/2006/picture">
                <pic:pic>
                  <pic:nvPicPr>
                    <pic:cNvPr id="0" name="image5.jpg"/>
                    <pic:cNvPicPr preferRelativeResize="0"/>
                  </pic:nvPicPr>
                  <pic:blipFill>
                    <a:blip r:embed="rId33"/>
                    <a:srcRect b="48337" l="17109" r="24750" t="13750"/>
                    <a:stretch>
                      <a:fillRect/>
                    </a:stretch>
                  </pic:blipFill>
                  <pic:spPr>
                    <a:xfrm>
                      <a:off x="0" y="0"/>
                      <a:ext cx="5662613" cy="2766591"/>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Only work for the object you are focusing on</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3762375" cy="2943225"/>
            <wp:effectExtent b="0" l="0" r="0" t="0"/>
            <wp:docPr id="23" name="image23.jpg"/>
            <a:graphic>
              <a:graphicData uri="http://schemas.openxmlformats.org/drawingml/2006/picture">
                <pic:pic>
                  <pic:nvPicPr>
                    <pic:cNvPr id="0" name="image23.jpg"/>
                    <pic:cNvPicPr preferRelativeResize="0"/>
                  </pic:nvPicPr>
                  <pic:blipFill>
                    <a:blip r:embed="rId34"/>
                    <a:srcRect b="31580" l="16112" r="18272" t="0"/>
                    <a:stretch>
                      <a:fillRect/>
                    </a:stretch>
                  </pic:blipFill>
                  <pic:spPr>
                    <a:xfrm>
                      <a:off x="0" y="0"/>
                      <a:ext cx="37623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All his clues are presence most of the time</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But sometimes they give contrast information, how to combine them? There are different hypothesis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Additivity: all clues are use, all give an estimation</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Selection: use only the most reliable clue</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Weighting of cues</w:t>
      </w:r>
    </w:p>
    <w:p w:rsidR="00000000" w:rsidDel="00000000" w:rsidP="00000000" w:rsidRDefault="00000000" w:rsidRPr="00000000" w14:paraId="000000FC">
      <w:pPr>
        <w:rPr/>
      </w:pPr>
      <w:r w:rsidDel="00000000" w:rsidR="00000000" w:rsidRPr="00000000">
        <w:rPr>
          <w:rtl w:val="0"/>
        </w:rPr>
        <w:t xml:space="preserve">What is reliable is not always the same clue (depends on the situation)</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First one is a statistical condition, using Bayes rules. What is the probability that this level of depth is there? What is the probability that the object is 20m from me? Keep the highest probability of the distance from an object</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Bayes rules combine the data and probability, know from experience, use idea of familiarity</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Ideal-observer model: </w:t>
      </w:r>
    </w:p>
    <w:p w:rsidR="00000000" w:rsidDel="00000000" w:rsidP="00000000" w:rsidRDefault="00000000" w:rsidRPr="00000000" w14:paraId="00000109">
      <w:pPr>
        <w:rPr/>
      </w:pPr>
      <w:r w:rsidDel="00000000" w:rsidR="00000000" w:rsidRPr="00000000">
        <w:rPr>
          <w:rtl w:val="0"/>
        </w:rPr>
        <w:t xml:space="preserve">How would an ideal observer, what i</w:t>
      </w:r>
      <w:ins w:author="Michele Ventimiglia" w:id="4" w:date="2022-06-06T16:06:41Z">
        <w:r w:rsidDel="00000000" w:rsidR="00000000" w:rsidRPr="00000000">
          <w:rPr>
            <w:rtl w:val="0"/>
          </w:rPr>
          <w:t xml:space="preserve">s the</w:t>
        </w:r>
      </w:ins>
      <w:del w:author="Michele Ventimiglia" w:id="4" w:date="2022-06-06T16:06:41Z">
        <w:r w:rsidDel="00000000" w:rsidR="00000000" w:rsidRPr="00000000">
          <w:rPr>
            <w:rtl w:val="0"/>
          </w:rPr>
          <w:delText xml:space="preserve">it</w:delText>
        </w:r>
      </w:del>
      <w:r w:rsidDel="00000000" w:rsidR="00000000" w:rsidRPr="00000000">
        <w:rPr>
          <w:rtl w:val="0"/>
        </w:rPr>
        <w:t xml:space="preserve"> optimal combination of clue that will gives me the best integration</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114300" distT="114300" distL="114300" distR="114300">
            <wp:extent cx="5357813" cy="2691543"/>
            <wp:effectExtent b="0" l="0" r="0" t="0"/>
            <wp:docPr id="18" name="image1.jpg"/>
            <a:graphic>
              <a:graphicData uri="http://schemas.openxmlformats.org/drawingml/2006/picture">
                <pic:pic>
                  <pic:nvPicPr>
                    <pic:cNvPr id="0" name="image1.jpg"/>
                    <pic:cNvPicPr preferRelativeResize="0"/>
                  </pic:nvPicPr>
                  <pic:blipFill>
                    <a:blip r:embed="rId35"/>
                    <a:srcRect b="38651" l="0" r="29568" t="14103"/>
                    <a:stretch>
                      <a:fillRect/>
                    </a:stretch>
                  </pic:blipFill>
                  <pic:spPr>
                    <a:xfrm>
                      <a:off x="0" y="0"/>
                      <a:ext cx="5357813" cy="269154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When all the clues more or less gives the same results I +completare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When there is a large object we peek the one that seems more reliable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We are good at perceive depth, survival skill needed</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In real life the computations seems not too detailed</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3471863" cy="2247199"/>
            <wp:effectExtent b="0" l="0" r="0" t="0"/>
            <wp:docPr id="12" name="image3.jpg"/>
            <a:graphic>
              <a:graphicData uri="http://schemas.openxmlformats.org/drawingml/2006/picture">
                <pic:pic>
                  <pic:nvPicPr>
                    <pic:cNvPr id="0" name="image3.jpg"/>
                    <pic:cNvPicPr preferRelativeResize="0"/>
                  </pic:nvPicPr>
                  <pic:blipFill>
                    <a:blip r:embed="rId36"/>
                    <a:srcRect b="40465" l="15614" r="35880" t="17627"/>
                    <a:stretch>
                      <a:fillRect/>
                    </a:stretch>
                  </pic:blipFill>
                  <pic:spPr>
                    <a:xfrm>
                      <a:off x="0" y="0"/>
                      <a:ext cx="3471863" cy="2247199"/>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One thing that the system must do is to use depth to compute the size.</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The object further away from me has a smaller image on the retina??</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3328988" cy="2967824"/>
            <wp:effectExtent b="0" l="0" r="0" t="0"/>
            <wp:docPr id="13" name="image12.jpg"/>
            <a:graphic>
              <a:graphicData uri="http://schemas.openxmlformats.org/drawingml/2006/picture">
                <pic:pic>
                  <pic:nvPicPr>
                    <pic:cNvPr id="0" name="image12.jpg"/>
                    <pic:cNvPicPr preferRelativeResize="0"/>
                  </pic:nvPicPr>
                  <pic:blipFill>
                    <a:blip r:embed="rId37"/>
                    <a:srcRect b="43150" l="19435" r="45348" t="14988"/>
                    <a:stretch>
                      <a:fillRect/>
                    </a:stretch>
                  </pic:blipFill>
                  <pic:spPr>
                    <a:xfrm>
                      <a:off x="0" y="0"/>
                      <a:ext cx="3328988" cy="2967824"/>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Our perception is that the three circles have same size</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Our brain uses the other information (the pictures clues) to predict at what distance the object are</w:t>
      </w:r>
    </w:p>
    <w:p w:rsidR="00000000" w:rsidDel="00000000" w:rsidP="00000000" w:rsidRDefault="00000000" w:rsidRPr="00000000" w14:paraId="00000122">
      <w:pPr>
        <w:rPr/>
      </w:pPr>
      <w:r w:rsidDel="00000000" w:rsidR="00000000" w:rsidRPr="00000000">
        <w:rPr>
          <w:rtl w:val="0"/>
        </w:rPr>
        <w:t xml:space="preserve">Our view is that the three things are different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1.jpg"/><Relationship Id="rId22" Type="http://schemas.openxmlformats.org/officeDocument/2006/relationships/image" Target="media/image26.jpg"/><Relationship Id="rId21" Type="http://schemas.openxmlformats.org/officeDocument/2006/relationships/image" Target="media/image17.jpg"/><Relationship Id="rId24" Type="http://schemas.openxmlformats.org/officeDocument/2006/relationships/image" Target="media/image21.jpg"/><Relationship Id="rId23" Type="http://schemas.openxmlformats.org/officeDocument/2006/relationships/hyperlink" Target="mailto:Esperimentipsy.unipv@gmail.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jpg"/><Relationship Id="rId26" Type="http://schemas.openxmlformats.org/officeDocument/2006/relationships/image" Target="media/image24.jpg"/><Relationship Id="rId25" Type="http://schemas.openxmlformats.org/officeDocument/2006/relationships/image" Target="media/image2.jpg"/><Relationship Id="rId28" Type="http://schemas.openxmlformats.org/officeDocument/2006/relationships/image" Target="media/image25.jpg"/><Relationship Id="rId27" Type="http://schemas.openxmlformats.org/officeDocument/2006/relationships/image" Target="media/image19.jpg"/><Relationship Id="rId5" Type="http://schemas.openxmlformats.org/officeDocument/2006/relationships/styles" Target="styles.xml"/><Relationship Id="rId6" Type="http://schemas.openxmlformats.org/officeDocument/2006/relationships/image" Target="media/image15.jpg"/><Relationship Id="rId29" Type="http://schemas.openxmlformats.org/officeDocument/2006/relationships/image" Target="media/image4.jpg"/><Relationship Id="rId7" Type="http://schemas.openxmlformats.org/officeDocument/2006/relationships/image" Target="media/image28.jpg"/><Relationship Id="rId8" Type="http://schemas.openxmlformats.org/officeDocument/2006/relationships/image" Target="media/image14.jpg"/><Relationship Id="rId31" Type="http://schemas.openxmlformats.org/officeDocument/2006/relationships/image" Target="media/image22.jpg"/><Relationship Id="rId30" Type="http://schemas.openxmlformats.org/officeDocument/2006/relationships/image" Target="media/image27.jpg"/><Relationship Id="rId11" Type="http://schemas.openxmlformats.org/officeDocument/2006/relationships/image" Target="media/image8.jpg"/><Relationship Id="rId33" Type="http://schemas.openxmlformats.org/officeDocument/2006/relationships/image" Target="media/image5.jpg"/><Relationship Id="rId10" Type="http://schemas.openxmlformats.org/officeDocument/2006/relationships/image" Target="media/image13.jpg"/><Relationship Id="rId32" Type="http://schemas.openxmlformats.org/officeDocument/2006/relationships/image" Target="media/image30.jpg"/><Relationship Id="rId13" Type="http://schemas.openxmlformats.org/officeDocument/2006/relationships/image" Target="media/image9.jpg"/><Relationship Id="rId35" Type="http://schemas.openxmlformats.org/officeDocument/2006/relationships/image" Target="media/image1.jpg"/><Relationship Id="rId12" Type="http://schemas.openxmlformats.org/officeDocument/2006/relationships/image" Target="media/image10.jpg"/><Relationship Id="rId34" Type="http://schemas.openxmlformats.org/officeDocument/2006/relationships/image" Target="media/image23.jpg"/><Relationship Id="rId15" Type="http://schemas.openxmlformats.org/officeDocument/2006/relationships/image" Target="media/image29.jpg"/><Relationship Id="rId37" Type="http://schemas.openxmlformats.org/officeDocument/2006/relationships/image" Target="media/image12.jpg"/><Relationship Id="rId14" Type="http://schemas.openxmlformats.org/officeDocument/2006/relationships/image" Target="media/image6.jpg"/><Relationship Id="rId36" Type="http://schemas.openxmlformats.org/officeDocument/2006/relationships/image" Target="media/image3.jpg"/><Relationship Id="rId17" Type="http://schemas.openxmlformats.org/officeDocument/2006/relationships/image" Target="media/image7.jpg"/><Relationship Id="rId16" Type="http://schemas.openxmlformats.org/officeDocument/2006/relationships/image" Target="media/image20.jpg"/><Relationship Id="rId19" Type="http://schemas.openxmlformats.org/officeDocument/2006/relationships/image" Target="media/image16.jpg"/><Relationship Id="rId18"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